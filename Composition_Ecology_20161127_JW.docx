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E38DA" w:rsidRDefault="00B67D99">
      <w:pPr>
        <w:pStyle w:val="Heading1"/>
      </w:pPr>
      <w:bookmarkStart w:id="0" w:name="effect-of-historical-land-use-and-climat"/>
      <w:bookmarkEnd w:id="0"/>
      <w:commentRangeStart w:id="1"/>
      <w:commentRangeStart w:id="2"/>
      <w:r>
        <w:t>Effect of historical land-use and climate change on tree-</w:t>
      </w:r>
      <w:commentRangeEnd w:id="1"/>
      <w:commentRangeEnd w:id="2"/>
      <w:r w:rsidR="00BC0B90">
        <w:rPr>
          <w:rStyle w:val="CommentReference"/>
          <w:rFonts w:asciiTheme="minorHAnsi" w:eastAsiaTheme="minorHAnsi" w:hAnsiTheme="minorHAnsi" w:cstheme="minorBidi"/>
          <w:b w:val="0"/>
          <w:bCs w:val="0"/>
        </w:rPr>
        <w:commentReference w:id="1"/>
      </w:r>
      <w:r w:rsidR="00422D93">
        <w:rPr>
          <w:rStyle w:val="CommentReference"/>
          <w:rFonts w:asciiTheme="minorHAnsi" w:eastAsiaTheme="minorHAnsi" w:hAnsiTheme="minorHAnsi" w:cstheme="minorBidi"/>
          <w:b w:val="0"/>
          <w:bCs w:val="0"/>
        </w:rPr>
        <w:commentReference w:id="2"/>
      </w:r>
      <w:r>
        <w:t xml:space="preserve">climate relationships in the </w:t>
      </w:r>
      <w:del w:id="3" w:author="Jack W Williams" w:date="2016-11-27T10:40:00Z">
        <w:r w:rsidDel="00B77394">
          <w:delText>north-central</w:delText>
        </w:r>
      </w:del>
      <w:ins w:id="4" w:author="Jack W Williams" w:date="2016-11-27T10:40:00Z">
        <w:r w:rsidR="00B77394">
          <w:t>upper Midwestern</w:t>
        </w:r>
      </w:ins>
      <w:r>
        <w:t xml:space="preserve"> United States</w:t>
      </w:r>
    </w:p>
    <w:p w:rsidR="008E38DA" w:rsidRDefault="00B67D99">
      <w:pPr>
        <w:pStyle w:val="FirstParagraph"/>
      </w:pPr>
      <w:r>
        <w:rPr>
          <w:b/>
        </w:rPr>
        <w:t>Statement of Authorship</w:t>
      </w:r>
    </w:p>
    <w:p w:rsidR="008E38DA" w:rsidRDefault="00B67D99">
      <w:pPr>
        <w:pStyle w:val="Compact"/>
        <w:numPr>
          <w:ilvl w:val="0"/>
          <w:numId w:val="4"/>
        </w:numPr>
      </w:pPr>
      <w:r>
        <w:t>Simon J Goring: Co-conceived paper, performed analysis, developed figures and co-wrote the paper</w:t>
      </w:r>
    </w:p>
    <w:p w:rsidR="008E38DA" w:rsidRDefault="00B67D99">
      <w:pPr>
        <w:pStyle w:val="Compact"/>
        <w:numPr>
          <w:ilvl w:val="0"/>
          <w:numId w:val="4"/>
        </w:numPr>
      </w:pPr>
      <w:r>
        <w:t>John W Williams: Co-conceived paper</w:t>
      </w:r>
      <w:del w:id="5" w:author="Jack W Williams" w:date="2016-11-27T08:39:00Z">
        <w:r w:rsidDel="00B67D99">
          <w:delText>,</w:delText>
        </w:r>
      </w:del>
      <w:r>
        <w:t xml:space="preserve"> and co-wrote the paper</w:t>
      </w:r>
    </w:p>
    <w:p w:rsidR="008E38DA" w:rsidRDefault="00B67D99">
      <w:pPr>
        <w:pStyle w:val="FirstParagraph"/>
      </w:pPr>
      <w:r>
        <w:rPr>
          <w:b/>
        </w:rPr>
        <w:t>Data Accessibility</w:t>
      </w:r>
    </w:p>
    <w:p w:rsidR="008E38DA" w:rsidRDefault="00B67D99">
      <w:pPr>
        <w:pStyle w:val="Compact"/>
        <w:numPr>
          <w:ilvl w:val="0"/>
          <w:numId w:val="5"/>
        </w:numPr>
      </w:pPr>
      <w:r>
        <w:t xml:space="preserve">All data for this manuscript, along with code and version-control are available at </w:t>
      </w:r>
      <w:hyperlink r:id="rId9">
        <w:r>
          <w:rPr>
            <w:rStyle w:val="Hyperlink"/>
          </w:rPr>
          <w:t>http://github.com/SimonGoring/CompositionClimate</w:t>
        </w:r>
      </w:hyperlink>
      <w:r>
        <w:t>. In addition, an archived copy of the submitted version is available with the following DOI: XXXX</w:t>
      </w:r>
    </w:p>
    <w:p w:rsidR="008E38DA" w:rsidRDefault="00B67D99">
      <w:pPr>
        <w:pStyle w:val="FirstParagraph"/>
      </w:pPr>
      <w:r>
        <w:rPr>
          <w:b/>
        </w:rPr>
        <w:t>Authors</w:t>
      </w:r>
    </w:p>
    <w:p w:rsidR="008E38DA" w:rsidRDefault="00B67D99">
      <w:pPr>
        <w:pStyle w:val="Compact"/>
        <w:numPr>
          <w:ilvl w:val="0"/>
          <w:numId w:val="6"/>
        </w:numPr>
      </w:pPr>
      <w:r>
        <w:t>Simon J Goring, Department of Geography, University of Wisconsin, Madison, 550 N Park St, Madison WI 53706</w:t>
      </w:r>
    </w:p>
    <w:p w:rsidR="008E38DA" w:rsidRDefault="00B67D99">
      <w:pPr>
        <w:pStyle w:val="Compact"/>
        <w:numPr>
          <w:ilvl w:val="0"/>
          <w:numId w:val="6"/>
        </w:numPr>
      </w:pPr>
      <w:r>
        <w:t>John W Williams, Department of Geography, University of Wisconsin, Madison, 550 N Park St, Madison WI 53706; Center for Climatic Research, University of Wisconsin, Madison, 1225 W Dayton St, Madison WI 53706</w:t>
      </w:r>
    </w:p>
    <w:p w:rsidR="008E38DA" w:rsidRDefault="00B67D99">
      <w:pPr>
        <w:pStyle w:val="FirstParagraph"/>
      </w:pPr>
      <w:r>
        <w:rPr>
          <w:b/>
        </w:rPr>
        <w:t>Keywords</w:t>
      </w:r>
    </w:p>
    <w:p w:rsidR="008E38DA" w:rsidRDefault="00B67D99">
      <w:pPr>
        <w:pStyle w:val="Compact"/>
        <w:numPr>
          <w:ilvl w:val="0"/>
          <w:numId w:val="7"/>
        </w:numPr>
      </w:pPr>
      <w:r>
        <w:t>Anthropocene, climate change, climate disequillibrium, forest inventory and analysis (FIA), fundamental niche, historical ecology, land use, niche shift, Public Land Survey System, realized niche</w:t>
      </w:r>
    </w:p>
    <w:p w:rsidR="008E38DA" w:rsidRDefault="00B67D99">
      <w:pPr>
        <w:pStyle w:val="FirstParagraph"/>
      </w:pPr>
      <w:r>
        <w:rPr>
          <w:b/>
        </w:rPr>
        <w:t>Running Title</w:t>
      </w:r>
    </w:p>
    <w:p w:rsidR="008E38DA" w:rsidRDefault="00B67D99">
      <w:pPr>
        <w:pStyle w:val="Compact"/>
        <w:numPr>
          <w:ilvl w:val="0"/>
          <w:numId w:val="8"/>
        </w:numPr>
      </w:pPr>
      <w:r>
        <w:t>Causes of recent climate shifts in trees</w:t>
      </w:r>
    </w:p>
    <w:p w:rsidR="008E38DA" w:rsidRDefault="00B67D99">
      <w:pPr>
        <w:pStyle w:val="FirstParagraph"/>
      </w:pPr>
      <w:r>
        <w:rPr>
          <w:b/>
        </w:rPr>
        <w:t>Article Type</w:t>
      </w:r>
      <w:r>
        <w:t>: Letters</w:t>
      </w:r>
    </w:p>
    <w:p w:rsidR="008E38DA" w:rsidRDefault="00B67D99">
      <w:pPr>
        <w:pStyle w:val="BodyText"/>
      </w:pPr>
      <w:r>
        <w:rPr>
          <w:b/>
        </w:rPr>
        <w:t>Number of Words</w:t>
      </w:r>
    </w:p>
    <w:p w:rsidR="008E38DA" w:rsidRDefault="00B67D99">
      <w:pPr>
        <w:pStyle w:val="Compact"/>
        <w:numPr>
          <w:ilvl w:val="0"/>
          <w:numId w:val="9"/>
        </w:numPr>
      </w:pPr>
      <w:r>
        <w:t>Main Text: 4900</w:t>
      </w:r>
    </w:p>
    <w:p w:rsidR="008E38DA" w:rsidRDefault="00B67D99">
      <w:pPr>
        <w:pStyle w:val="Compact"/>
        <w:numPr>
          <w:ilvl w:val="0"/>
          <w:numId w:val="9"/>
        </w:numPr>
      </w:pPr>
      <w:r>
        <w:t>Text boxes: 0</w:t>
      </w:r>
    </w:p>
    <w:p w:rsidR="008E38DA" w:rsidRDefault="00B67D99">
      <w:pPr>
        <w:pStyle w:val="FirstParagraph"/>
      </w:pPr>
      <w:r>
        <w:rPr>
          <w:b/>
        </w:rPr>
        <w:t>Number of References</w:t>
      </w:r>
      <w:r>
        <w:t>: 77</w:t>
      </w:r>
    </w:p>
    <w:p w:rsidR="008E38DA" w:rsidRDefault="00B67D99">
      <w:pPr>
        <w:pStyle w:val="BodyText"/>
      </w:pPr>
      <w:r>
        <w:rPr>
          <w:b/>
        </w:rPr>
        <w:t>Number of Figures, Tables &amp; Text Boxes</w:t>
      </w:r>
      <w:r>
        <w:t>: 6 (5 figures, 1 table)</w:t>
      </w:r>
    </w:p>
    <w:p w:rsidR="008E38DA" w:rsidRDefault="00B67D99">
      <w:pPr>
        <w:pStyle w:val="BodyText"/>
      </w:pPr>
      <w:r>
        <w:rPr>
          <w:b/>
        </w:rPr>
        <w:t>Corresponding Author</w:t>
      </w:r>
    </w:p>
    <w:p w:rsidR="008E38DA" w:rsidRDefault="00B67D99">
      <w:pPr>
        <w:pStyle w:val="Compact"/>
        <w:numPr>
          <w:ilvl w:val="0"/>
          <w:numId w:val="10"/>
        </w:numPr>
      </w:pPr>
      <w:r>
        <w:t>Simon J Goring</w:t>
      </w:r>
    </w:p>
    <w:p w:rsidR="008E38DA" w:rsidRDefault="00B67D99">
      <w:pPr>
        <w:pStyle w:val="Compact"/>
        <w:numPr>
          <w:ilvl w:val="0"/>
          <w:numId w:val="10"/>
        </w:numPr>
      </w:pPr>
      <w:r>
        <w:lastRenderedPageBreak/>
        <w:t xml:space="preserve">Department of Geography, University of Wisconsin, Madison, 550 N Park St, Madison WI 53706, </w:t>
      </w:r>
      <w:hyperlink r:id="rId10">
        <w:r>
          <w:rPr>
            <w:rStyle w:val="Hyperlink"/>
          </w:rPr>
          <w:t>goring@wisc.edu</w:t>
        </w:r>
      </w:hyperlink>
    </w:p>
    <w:p w:rsidR="008E38DA" w:rsidRDefault="00B67D99">
      <w:pPr>
        <w:pStyle w:val="Heading1"/>
      </w:pPr>
      <w:bookmarkStart w:id="6" w:name="abstract"/>
      <w:bookmarkEnd w:id="6"/>
      <w:r>
        <w:t>Abstract</w:t>
      </w:r>
    </w:p>
    <w:p w:rsidR="008E38DA" w:rsidRDefault="00B67D99">
      <w:pPr>
        <w:pStyle w:val="FirstParagraph"/>
      </w:pPr>
      <w:r>
        <w:t>(143 words)</w:t>
      </w:r>
    </w:p>
    <w:p w:rsidR="008E38DA" w:rsidRDefault="00B67D99">
      <w:pPr>
        <w:pStyle w:val="BodyText"/>
      </w:pPr>
      <w:r>
        <w:t xml:space="preserve">Contemporary forest inventory data are widely used to understand environmental controls on tree species distributions and to construct models to project forest responses to climate change, but the stability and representativeness of contemporary tree-climate distributions </w:t>
      </w:r>
      <w:del w:id="7" w:author="Jack W Williams" w:date="2016-11-27T09:21:00Z">
        <w:r w:rsidDel="00422D93">
          <w:delText xml:space="preserve">is </w:delText>
        </w:r>
      </w:del>
      <w:ins w:id="8" w:author="Jack W Williams" w:date="2016-11-27T09:21:00Z">
        <w:r w:rsidR="00422D93">
          <w:t xml:space="preserve">are </w:t>
        </w:r>
      </w:ins>
      <w:r>
        <w:t xml:space="preserve">poorly understood. Here we show that tree-climate relationships for 15 common tree genera in the </w:t>
      </w:r>
      <w:del w:id="9" w:author="Jack W Williams" w:date="2016-11-27T10:44:00Z">
        <w:r w:rsidDel="00B77394">
          <w:delText>north-central</w:delText>
        </w:r>
      </w:del>
      <w:ins w:id="10" w:author="Jack W Williams" w:date="2016-11-27T10:44:00Z">
        <w:r w:rsidR="00B77394">
          <w:t>upper Midwestern</w:t>
        </w:r>
      </w:ins>
      <w:r>
        <w:t xml:space="preserve"> US have significantly altered over the last two centuries due to historical land use and climate change. Realized niches have shifted towards higher minimum temperatures, cooler maximum temperatures, and higher rainfall. A new attribution method implicates both historical climate change and land use in these shifts, with the relative importance varying among genera and climate variables. Most climate/land-use interactions are compounding, in which historical land-use reinforces </w:t>
      </w:r>
      <w:commentRangeStart w:id="11"/>
      <w:r>
        <w:t>climatic shifts in species distributions toward cooler or wetter distributions</w:t>
      </w:r>
      <w:commentRangeEnd w:id="11"/>
      <w:r w:rsidR="00422D93">
        <w:rPr>
          <w:rStyle w:val="CommentReference"/>
        </w:rPr>
        <w:commentReference w:id="11"/>
      </w:r>
      <w:r>
        <w:t>. The prevalence of compounding interactions imply that contemporary-based models of species distributions may underestimate species resilience to climate change.</w:t>
      </w:r>
    </w:p>
    <w:p w:rsidR="008E38DA" w:rsidRDefault="00B67D99">
      <w:pPr>
        <w:pStyle w:val="BodyText"/>
      </w:pPr>
      <w:r>
        <w:t>/pagebreak</w:t>
      </w:r>
    </w:p>
    <w:p w:rsidR="008E38DA" w:rsidRDefault="00B67D99">
      <w:pPr>
        <w:pStyle w:val="Heading1"/>
      </w:pPr>
      <w:bookmarkStart w:id="12" w:name="introduction"/>
      <w:bookmarkEnd w:id="12"/>
      <w:commentRangeStart w:id="13"/>
      <w:r>
        <w:t>Introduction</w:t>
      </w:r>
      <w:commentRangeEnd w:id="13"/>
      <w:r w:rsidR="00315C68">
        <w:rPr>
          <w:rStyle w:val="CommentReference"/>
          <w:rFonts w:asciiTheme="minorHAnsi" w:eastAsiaTheme="minorHAnsi" w:hAnsiTheme="minorHAnsi" w:cstheme="minorBidi"/>
          <w:b w:val="0"/>
          <w:bCs w:val="0"/>
        </w:rPr>
        <w:commentReference w:id="13"/>
      </w:r>
    </w:p>
    <w:p w:rsidR="008E38DA" w:rsidRDefault="00B67D99">
      <w:pPr>
        <w:pStyle w:val="FirstParagraph"/>
      </w:pPr>
      <w:r>
        <w:t xml:space="preserve">Contemporary species occurrence databases, and, increasingly, paleohistorical datasets are used to map distributions of species and species traits within environmental space, study underlying processes, and prepare for climate change (Pearman et al. 2008, Moritz and Agudo 2013, Lamanna et al. 2014, Maguire et al. 2015, Ivory et al. 2016). These distributions of species in geographic and environmental space, combined with future climate scenarios, </w:t>
      </w:r>
      <w:del w:id="14" w:author="Jack W Williams" w:date="2016-11-27T10:27:00Z">
        <w:r w:rsidDel="00315C68">
          <w:delText>can be</w:delText>
        </w:r>
      </w:del>
      <w:ins w:id="15" w:author="Jack W Williams" w:date="2016-11-27T10:27:00Z">
        <w:r w:rsidR="00315C68">
          <w:t>are</w:t>
        </w:r>
      </w:ins>
      <w:r>
        <w:t xml:space="preserve"> used to assess species exposure and sensitivity to climate change, identify species and habitats of concern, set conservation priorities, and prepare for climate-driven shifts in habitat suitability (Iverson and Prasad 1998, Pellatt et al. 2012, Anderson 2013, Guisan et al. 2013, Iverson and McKenzie 2013). Forest inventory datasets, such as the US Forest Inventory Analysis (FIA), are particularly rich observational datasets that have been used to assess early signals of range shifts via the distributions of mature trees and seedlings (Zhu et al. 2012, Monleon and Lintz 2015) and to parameterize models of current and future tree distributions (Iverson and Prasad 1998, Iverson et al. 2008).</w:t>
      </w:r>
    </w:p>
    <w:p w:rsidR="008E38DA" w:rsidRDefault="00B67D99">
      <w:pPr>
        <w:pStyle w:val="BodyText"/>
      </w:pPr>
      <w:r>
        <w:t xml:space="preserve">Increasingly, the predictive capacity of ecological models is being improved by integrating contemporary observational data with paleohistorical data, when available (Moritz and Agudo 2013, Maguire et al. 2015). Projections relying only on contemporary observational data may overlook plasticity in species-climate responses (Maiorano et al. 2013), incompletely delimit </w:t>
      </w:r>
      <w:del w:id="16" w:author="Jack W Williams" w:date="2016-11-27T10:30:00Z">
        <w:r w:rsidDel="00315C68">
          <w:delText xml:space="preserve">species </w:delText>
        </w:r>
      </w:del>
      <w:r>
        <w:t xml:space="preserve">fundamental niches (Jackson and Overpeck 2000), miss responses of species to past no-analog climates (Veloz et al. 2012), or fail to detect </w:t>
      </w:r>
      <w:del w:id="17" w:author="Jack W Williams" w:date="2016-11-27T10:31:00Z">
        <w:r w:rsidDel="00315C68">
          <w:delText xml:space="preserve">effects </w:delText>
        </w:r>
      </w:del>
      <w:ins w:id="18" w:author="Jack W Williams" w:date="2016-11-27T10:31:00Z">
        <w:r w:rsidR="00315C68">
          <w:lastRenderedPageBreak/>
          <w:t xml:space="preserve">the historical legacies </w:t>
        </w:r>
      </w:ins>
      <w:r>
        <w:t xml:space="preserve">of </w:t>
      </w:r>
      <w:ins w:id="19" w:author="Jack W Williams" w:date="2016-11-27T10:31:00Z">
        <w:r w:rsidR="00315C68">
          <w:t xml:space="preserve">past </w:t>
        </w:r>
      </w:ins>
      <w:r>
        <w:t>anthropogenic land use</w:t>
      </w:r>
      <w:del w:id="20" w:author="Jack W Williams" w:date="2016-11-27T10:31:00Z">
        <w:r w:rsidDel="00315C68">
          <w:delText>, and other historical legacies</w:delText>
        </w:r>
      </w:del>
      <w:r>
        <w:t xml:space="preserve"> (Svenning et al. 2015). Paleoecological records from the last deglaciation show that the time lag of forest responses to abrupt climate change varies from a few years to centuries (</w:t>
      </w:r>
      <w:del w:id="21" w:author="Jack W Williams" w:date="2016-11-27T10:32:00Z">
        <w:r w:rsidDel="00315C68">
          <w:delText xml:space="preserve">Webb 1986, Ordonez 2013, </w:delText>
        </w:r>
      </w:del>
      <w:r>
        <w:t xml:space="preserve">Svenning et al. 2015, Williams and Burke in press), suggesting that tree distributions have yet to fully respond to recent climate changes. In principle, mechanistic dynamic vegetation models </w:t>
      </w:r>
      <w:del w:id="22" w:author="Jack W Williams" w:date="2016-11-27T10:33:00Z">
        <w:r w:rsidDel="00315C68">
          <w:delText>(</w:delText>
        </w:r>
        <w:r w:rsidDel="00315C68">
          <w:rPr>
            <w:i/>
          </w:rPr>
          <w:delText>e.g.</w:delText>
        </w:r>
        <w:r w:rsidDel="00315C68">
          <w:delText xml:space="preserve">, Leiblein-Wild et al. 2016) </w:delText>
        </w:r>
      </w:del>
      <w:r>
        <w:t xml:space="preserve">can represent the physiological, demographic, and dispersal processes that cause </w:t>
      </w:r>
      <w:del w:id="23" w:author="Jack W Williams" w:date="2016-11-27T10:33:00Z">
        <w:r w:rsidDel="00315C68">
          <w:delText xml:space="preserve">tree </w:delText>
        </w:r>
      </w:del>
      <w:ins w:id="24" w:author="Jack W Williams" w:date="2016-11-27T10:33:00Z">
        <w:r w:rsidR="00315C68">
          <w:t xml:space="preserve">plant </w:t>
        </w:r>
      </w:ins>
      <w:r>
        <w:t xml:space="preserve">populations to lag climate change. In practice, however, the parameterization of these models is poorly constrained for processes operating at </w:t>
      </w:r>
      <w:del w:id="25" w:author="Jack W Williams" w:date="2016-11-27T10:34:00Z">
        <w:r w:rsidDel="00315C68">
          <w:delText xml:space="preserve">large </w:delText>
        </w:r>
      </w:del>
      <w:commentRangeStart w:id="26"/>
      <w:ins w:id="27" w:author="Jack W Williams" w:date="2016-11-27T10:34:00Z">
        <w:r w:rsidR="00315C68">
          <w:t xml:space="preserve">long </w:t>
        </w:r>
      </w:ins>
      <w:del w:id="28" w:author="Jack W Williams" w:date="2016-11-27T10:34:00Z">
        <w:r w:rsidDel="00315C68">
          <w:delText>temporal and spatial</w:delText>
        </w:r>
      </w:del>
      <w:ins w:id="29" w:author="Jack W Williams" w:date="2016-11-27T10:34:00Z">
        <w:r w:rsidR="00315C68">
          <w:t>time</w:t>
        </w:r>
      </w:ins>
      <w:r>
        <w:t xml:space="preserve"> scales </w:t>
      </w:r>
      <w:commentRangeEnd w:id="26"/>
      <w:r w:rsidR="00315C68">
        <w:rPr>
          <w:rStyle w:val="CommentReference"/>
        </w:rPr>
        <w:commentReference w:id="26"/>
      </w:r>
      <w:r>
        <w:t>(Moorcroft 2006, Matthes et al. 2016).</w:t>
      </w:r>
    </w:p>
    <w:p w:rsidR="008E38DA" w:rsidRDefault="00B67D99">
      <w:pPr>
        <w:pStyle w:val="BodyText"/>
      </w:pPr>
      <w:r>
        <w:t>Historical land use has substantially affected species distributions and vegetation structure (</w:t>
      </w:r>
      <w:r>
        <w:rPr>
          <w:i/>
        </w:rPr>
        <w:t>e.g.</w:t>
      </w:r>
      <w:r>
        <w:t>, Gehrig-Fasel et al. 2007) and may cause species distributions to incompletely fill available climates, or otherwise be at disequilibrium (Sarmento Cabral et al. 2013, Early and Sax 2014, Ivory et al. 2016). Anthropogenic land use is structured and is often biased within climate space, hence, species distributions and protected natural areas often represent a biased selection from the available environmental space (Scott et al. 2001). Biasing can confound studies that use contemporary distributional data to understand the environmental controls on species distributions and predict species responses to future climate scenarios (Pyke 2004).</w:t>
      </w:r>
    </w:p>
    <w:p w:rsidR="008E38DA" w:rsidRDefault="00B67D99">
      <w:pPr>
        <w:pStyle w:val="BodyText"/>
      </w:pPr>
      <w:r>
        <w:t xml:space="preserve">Interactions between climate and land-use change can be classified into three types: compounding, confounding and counteracting (modified from Pyke 2004). Compounding effects occur when climatic and land-use changes cause species distributions to shift in the same direction along an environmental gradient. For example, warming has been compounded by land-use conversion at the lowest elevations in the northern Sierra Nevada Mountains of California, both causing upslope distributional shifts for butterfly species (Forister et al. 2010). Confounding effects may cause little overall change </w:t>
      </w:r>
      <w:del w:id="30" w:author="Jack W Williams" w:date="2016-11-27T10:35:00Z">
        <w:r w:rsidDel="00B77394">
          <w:delText xml:space="preserve">on </w:delText>
        </w:r>
      </w:del>
      <w:ins w:id="31" w:author="Jack W Williams" w:date="2016-11-27T10:35:00Z">
        <w:r w:rsidR="00B77394">
          <w:t xml:space="preserve">in </w:t>
        </w:r>
      </w:ins>
      <w:r>
        <w:t>species distributions, with land-use pressure occurring across the species' environmental gradient. Predictive models for Garry oak (</w:t>
      </w:r>
      <w:r>
        <w:rPr>
          <w:i/>
        </w:rPr>
        <w:t>Quercus garryana</w:t>
      </w:r>
      <w:r>
        <w:t>) using only contemporary data</w:t>
      </w:r>
      <w:del w:id="32" w:author="Jack W Williams" w:date="2016-11-27T10:37:00Z">
        <w:r w:rsidDel="00B77394">
          <w:delText xml:space="preserve"> (Pellatt et al. 2012) </w:delText>
        </w:r>
      </w:del>
      <w:r>
        <w:t>may be confounded by land-use conversion that excludes Garry oak from the deep-soil sites it formerly occupied (</w:t>
      </w:r>
      <w:del w:id="33" w:author="Jack W Williams" w:date="2016-11-27T10:36:00Z">
        <w:r w:rsidDel="00B77394">
          <w:delText xml:space="preserve">Macdougall et al. 2004, </w:delText>
        </w:r>
      </w:del>
      <w:r>
        <w:t xml:space="preserve">Pellatt and Gedalof 2014), but land use has not systematically shifted Garry oak distributions in climate space. </w:t>
      </w:r>
      <w:ins w:id="34" w:author="Jack W Williams" w:date="2016-11-27T13:41:00Z">
        <w:r w:rsidR="00F87F2A">
          <w:t>These confounding effects may make it more difficult to detect</w:t>
        </w:r>
      </w:ins>
      <w:ins w:id="35" w:author="Jack W Williams" w:date="2016-11-27T13:42:00Z">
        <w:r w:rsidR="00F87F2A">
          <w:t xml:space="preserve"> climatic forcing of historical species distributions.</w:t>
        </w:r>
      </w:ins>
      <w:ins w:id="36" w:author="Jack W Williams" w:date="2016-11-27T13:41:00Z">
        <w:r w:rsidR="00F87F2A">
          <w:t xml:space="preserve"> </w:t>
        </w:r>
      </w:ins>
      <w:r>
        <w:t>Counteracting effects occur when climate and land use change act in opposite directions, narrowing the available geographic and climatic space available for species. For example, bird species in the Sierra Nevadas are expected to move downslope due to increasing precipitation (Tingley et al. 2012), but this downslope migration is limited by land-use conversion in the lowlands.</w:t>
      </w:r>
    </w:p>
    <w:p w:rsidR="008E38DA" w:rsidRDefault="00B67D99">
      <w:pPr>
        <w:pStyle w:val="BodyText"/>
      </w:pPr>
      <w:r>
        <w:t>Tree distributions and community composition in the upper Midwestern US have been heavily influenced by land use conversion associated with Euro</w:t>
      </w:r>
      <w:ins w:id="37" w:author="Jack W Williams" w:date="2016-11-27T10:49:00Z">
        <w:r w:rsidR="00EA0FFC">
          <w:t>-</w:t>
        </w:r>
      </w:ins>
      <w:r>
        <w:t xml:space="preserve">American </w:t>
      </w:r>
      <w:ins w:id="38" w:author="Jack W Williams" w:date="2016-11-27T10:49:00Z">
        <w:r w:rsidR="00EA0FFC">
          <w:t>s</w:t>
        </w:r>
      </w:ins>
      <w:del w:id="39" w:author="Jack W Williams" w:date="2016-11-27T10:49:00Z">
        <w:r w:rsidDel="00EA0FFC">
          <w:delText>S</w:delText>
        </w:r>
      </w:del>
      <w:r>
        <w:t>ettlement in the 19</w:t>
      </w:r>
      <w:r>
        <w:rPr>
          <w:vertAlign w:val="superscript"/>
        </w:rPr>
        <w:t>th</w:t>
      </w:r>
      <w:r>
        <w:t xml:space="preserve"> and 20</w:t>
      </w:r>
      <w:r>
        <w:rPr>
          <w:vertAlign w:val="superscript"/>
        </w:rPr>
        <w:t>th</w:t>
      </w:r>
      <w:r>
        <w:t xml:space="preserve"> Centuries (Schulte et al. 2007, Rhemtulla et al. 2009a, Hanberry et al. 2012, Goring et al. </w:t>
      </w:r>
      <w:commentRangeStart w:id="40"/>
      <w:r>
        <w:t xml:space="preserve">in </w:t>
      </w:r>
      <w:del w:id="41" w:author="Jack W Williams" w:date="2016-11-27T09:44:00Z">
        <w:r w:rsidDel="004B493D">
          <w:delText>review</w:delText>
        </w:r>
      </w:del>
      <w:ins w:id="42" w:author="Jack W Williams" w:date="2016-11-27T09:44:00Z">
        <w:r w:rsidR="004B493D">
          <w:t>press</w:t>
        </w:r>
        <w:commentRangeEnd w:id="40"/>
        <w:r w:rsidR="004B493D">
          <w:rPr>
            <w:rStyle w:val="CommentReference"/>
          </w:rPr>
          <w:commentReference w:id="40"/>
        </w:r>
      </w:ins>
      <w:r>
        <w:t xml:space="preserve">), </w:t>
      </w:r>
      <w:del w:id="43" w:author="Jack W Williams" w:date="2016-11-27T10:50:00Z">
        <w:r w:rsidDel="00EA0FFC">
          <w:delText>outbreaks of</w:delText>
        </w:r>
      </w:del>
      <w:ins w:id="44" w:author="Jack W Williams" w:date="2016-11-27T10:50:00Z">
        <w:r w:rsidR="00EA0FFC">
          <w:t>functional extinction caused by</w:t>
        </w:r>
      </w:ins>
      <w:r>
        <w:t xml:space="preserve"> exotic pathogens (Barnes 1979), climate changes accompanying the </w:t>
      </w:r>
      <w:del w:id="45" w:author="Jack W Williams" w:date="2016-11-27T10:50:00Z">
        <w:r w:rsidDel="00EA0FFC">
          <w:delText xml:space="preserve">end of the </w:delText>
        </w:r>
      </w:del>
      <w:r>
        <w:t>Little Ice Age (Hotchkiss et al. 2007) and current anthropogenic warming (</w:t>
      </w:r>
      <w:commentRangeStart w:id="46"/>
      <w:del w:id="47" w:author="Jack W Williams" w:date="2016-11-27T10:53:00Z">
        <w:r w:rsidDel="00EA0FFC">
          <w:delText>Wisconsin’s Changing Climate: Impacts and Adaptation</w:delText>
        </w:r>
      </w:del>
      <w:ins w:id="48" w:author="Jack W Williams" w:date="2016-11-27T10:53:00Z">
        <w:r w:rsidR="00EA0FFC">
          <w:t>WICCI</w:t>
        </w:r>
      </w:ins>
      <w:r>
        <w:t xml:space="preserve"> </w:t>
      </w:r>
      <w:commentRangeEnd w:id="46"/>
      <w:r w:rsidR="00EA0FFC">
        <w:rPr>
          <w:rStyle w:val="CommentReference"/>
        </w:rPr>
        <w:commentReference w:id="46"/>
      </w:r>
      <w:r>
        <w:t>2011). Modern forests</w:t>
      </w:r>
      <w:del w:id="49" w:author="Jack W Williams" w:date="2016-11-27T10:53:00Z">
        <w:r w:rsidDel="00EA0FFC">
          <w:delText xml:space="preserve">, as represented by FIA </w:delText>
        </w:r>
        <w:r w:rsidDel="00EA0FFC">
          <w:lastRenderedPageBreak/>
          <w:delText>surveys (Woudenberg et al. 2010)</w:delText>
        </w:r>
      </w:del>
      <w:r>
        <w:t xml:space="preserve">, show greater homogeneity, weaker ecotones, and significantly different species associations than forests surveyed as part of the Public Land Survey System (PLS) prior to widespread land-use conversion in the late 1800s (Schulte et al. 2007, Goring et al. in </w:t>
      </w:r>
      <w:del w:id="50" w:author="Jack W Williams" w:date="2016-11-27T09:44:00Z">
        <w:r w:rsidDel="004B493D">
          <w:delText>review</w:delText>
        </w:r>
      </w:del>
      <w:ins w:id="51" w:author="Jack W Williams" w:date="2016-11-27T09:44:00Z">
        <w:r w:rsidR="004B493D">
          <w:t>press</w:t>
        </w:r>
      </w:ins>
      <w:r>
        <w:t xml:space="preserve">). </w:t>
      </w:r>
      <w:del w:id="52" w:author="Jack W Williams" w:date="2016-11-27T10:54:00Z">
        <w:r w:rsidDel="00EA0FFC">
          <w:delText xml:space="preserve">Rhemtulla et al. (2009a) estimate that </w:delText>
        </w:r>
      </w:del>
      <w:r>
        <w:rPr>
          <w:i/>
        </w:rPr>
        <w:t>Pinus strobus</w:t>
      </w:r>
      <w:r>
        <w:t xml:space="preserve"> and </w:t>
      </w:r>
      <w:r>
        <w:rPr>
          <w:i/>
        </w:rPr>
        <w:t>Tsuga canadensis</w:t>
      </w:r>
      <w:r>
        <w:t xml:space="preserve"> now occupy only 4% of their original coverage in </w:t>
      </w:r>
      <w:del w:id="53" w:author="Jack W Williams" w:date="2016-11-27T10:54:00Z">
        <w:r w:rsidDel="00EA0FFC">
          <w:delText>Wisconsin</w:delText>
        </w:r>
      </w:del>
      <w:ins w:id="54" w:author="Jack W Williams" w:date="2016-11-27T10:54:00Z">
        <w:r w:rsidR="00EA0FFC">
          <w:t>Wisconsin (Rhemtulla et al. 2009a)</w:t>
        </w:r>
      </w:ins>
      <w:r>
        <w:t>. Wildland ecosystems have been converted to agricultural and urban land use</w:t>
      </w:r>
      <w:del w:id="55" w:author="Jack W Williams" w:date="2016-11-27T10:54:00Z">
        <w:r w:rsidDel="00EA0FFC">
          <w:delText xml:space="preserve"> (Rhemtulla et al. 2009a)</w:delText>
        </w:r>
      </w:del>
      <w:r>
        <w:t>, particularly in historical prairie and savanna ecosystems (Figure 1f), where almost 50% of southern deciduous savanna was converted to cropland (Rhemtulla et al. 2007</w:t>
      </w:r>
      <w:ins w:id="56" w:author="Jack W Williams" w:date="2016-11-27T10:54:00Z">
        <w:r w:rsidR="00EA0FFC">
          <w:t>, 2009a</w:t>
        </w:r>
      </w:ins>
      <w:r>
        <w:t>). In northern forest</w:t>
      </w:r>
      <w:ins w:id="57" w:author="Jack W Williams" w:date="2016-11-27T10:54:00Z">
        <w:r w:rsidR="00EA0FFC">
          <w:t>s</w:t>
        </w:r>
      </w:ins>
      <w:del w:id="58" w:author="Jack W Williams" w:date="2016-11-27T10:54:00Z">
        <w:r w:rsidDel="00EA0FFC">
          <w:delText>ed regions</w:delText>
        </w:r>
      </w:del>
      <w:r>
        <w:t xml:space="preserve">, ranges of early successional species have expanded and abundances of late-successional species </w:t>
      </w:r>
      <w:del w:id="59" w:author="Jack W Williams" w:date="2016-11-27T10:54:00Z">
        <w:r w:rsidDel="00EA0FFC">
          <w:delText xml:space="preserve">are </w:delText>
        </w:r>
      </w:del>
      <w:ins w:id="60" w:author="Jack W Williams" w:date="2016-11-27T10:54:00Z">
        <w:r w:rsidR="00EA0FFC">
          <w:t xml:space="preserve">have been </w:t>
        </w:r>
      </w:ins>
      <w:r>
        <w:t>reduced due to widespread logging in the 19</w:t>
      </w:r>
      <w:r>
        <w:rPr>
          <w:vertAlign w:val="superscript"/>
        </w:rPr>
        <w:t>th</w:t>
      </w:r>
      <w:r>
        <w:t xml:space="preserve"> and 20</w:t>
      </w:r>
      <w:r>
        <w:rPr>
          <w:vertAlign w:val="superscript"/>
        </w:rPr>
        <w:t>th</w:t>
      </w:r>
      <w:r>
        <w:t xml:space="preserve"> century, and ongoing land management (Schulte et al. 2007, Goring et al. in </w:t>
      </w:r>
      <w:del w:id="61" w:author="Jack W Williams" w:date="2016-11-27T10:55:00Z">
        <w:r w:rsidDel="00EA0FFC">
          <w:delText>review</w:delText>
        </w:r>
      </w:del>
      <w:ins w:id="62" w:author="Jack W Williams" w:date="2016-11-27T09:45:00Z">
        <w:r w:rsidR="004B493D">
          <w:t>press</w:t>
        </w:r>
      </w:ins>
      <w:r>
        <w:t xml:space="preserve">). Additionally, the formerly dominant </w:t>
      </w:r>
      <w:r>
        <w:rPr>
          <w:i/>
        </w:rPr>
        <w:t>Ulmus americana</w:t>
      </w:r>
      <w:r>
        <w:t xml:space="preserve"> has experienced rangewide population collapses caused by the introduction of exotic pathogens</w:t>
      </w:r>
      <w:del w:id="63" w:author="Jack W Williams" w:date="2016-11-27T10:58:00Z">
        <w:r w:rsidDel="00FE00D2">
          <w:delText xml:space="preserve"> (Barnes 1979)</w:delText>
        </w:r>
      </w:del>
      <w:r>
        <w:t xml:space="preserve">, as did </w:t>
      </w:r>
      <w:r>
        <w:rPr>
          <w:i/>
        </w:rPr>
        <w:t>Castanea dentata</w:t>
      </w:r>
      <w:r>
        <w:t>, with other tree species currently threatened (</w:t>
      </w:r>
      <w:r>
        <w:rPr>
          <w:i/>
        </w:rPr>
        <w:t>Tsuga canadensis</w:t>
      </w:r>
      <w:r>
        <w:t xml:space="preserve">, </w:t>
      </w:r>
      <w:r>
        <w:rPr>
          <w:i/>
        </w:rPr>
        <w:t>Fraxinus</w:t>
      </w:r>
      <w:r>
        <w:t xml:space="preserve"> spp.)</w:t>
      </w:r>
      <w:ins w:id="64" w:author="Jack W Williams" w:date="2016-11-27T10:58:00Z">
        <w:r w:rsidR="00FE00D2">
          <w:t xml:space="preserve"> (Barnes 1979, </w:t>
        </w:r>
        <w:commentRangeStart w:id="65"/>
        <w:r w:rsidR="00FE00D2">
          <w:t>Castello et al. 1995</w:t>
        </w:r>
        <w:commentRangeEnd w:id="65"/>
        <w:r w:rsidR="00FE00D2">
          <w:rPr>
            <w:rStyle w:val="CommentReference"/>
          </w:rPr>
          <w:commentReference w:id="65"/>
        </w:r>
      </w:ins>
      <w:ins w:id="66" w:author="Jack W Williams" w:date="2016-11-27T10:59:00Z">
        <w:r w:rsidR="00FE00D2">
          <w:t>, Schlarbaum et al. 1997</w:t>
        </w:r>
      </w:ins>
      <w:ins w:id="67" w:author="Jack W Williams" w:date="2016-11-27T10:58:00Z">
        <w:r w:rsidR="00FE00D2">
          <w:t>)</w:t>
        </w:r>
      </w:ins>
      <w:r>
        <w:t>.</w:t>
      </w:r>
    </w:p>
    <w:p w:rsidR="008E38DA" w:rsidRDefault="00B67D99">
      <w:pPr>
        <w:pStyle w:val="BodyText"/>
      </w:pPr>
      <w:r>
        <w:t>Here we demonstrate significant shifts in the climatic distributions of tree genera in the upper Midwest</w:t>
      </w:r>
      <w:ins w:id="68" w:author="Jack W Williams" w:date="2016-11-27T11:01:00Z">
        <w:r w:rsidR="00EA4BE3">
          <w:t>ern US</w:t>
        </w:r>
      </w:ins>
      <w:r>
        <w:t xml:space="preserve"> over the last </w:t>
      </w:r>
      <w:ins w:id="69" w:author="Jack W Williams" w:date="2016-11-27T11:00:00Z">
        <w:r w:rsidR="00EA4BE3">
          <w:t>two centuries</w:t>
        </w:r>
      </w:ins>
      <w:del w:id="70" w:author="Jack W Williams" w:date="2016-11-27T11:00:00Z">
        <w:r w:rsidDel="00EA4BE3">
          <w:delText>100 years</w:delText>
        </w:r>
      </w:del>
      <w:r>
        <w:t xml:space="preserve"> </w:t>
      </w:r>
      <w:del w:id="71" w:author="Jack W Williams" w:date="2016-11-27T11:01:00Z">
        <w:r w:rsidDel="00EA4BE3">
          <w:delText>as a result of</w:delText>
        </w:r>
      </w:del>
      <w:ins w:id="72" w:author="Jack W Williams" w:date="2016-11-27T11:01:00Z">
        <w:r w:rsidR="00EA4BE3">
          <w:t>due to</w:t>
        </w:r>
      </w:ins>
      <w:r>
        <w:t xml:space="preserve"> historical climate change and land use, and we diagnose the relative influence of historical climate and land use changes on these shifts. We use gridded historical and contemporary climate observations (PRISM-LT) and estimates of pre-settlement and modern forest vegetation (Goring et al. in </w:t>
      </w:r>
      <w:del w:id="73" w:author="Jack W Williams" w:date="2016-11-27T09:44:00Z">
        <w:r w:rsidDel="004B493D">
          <w:delText>review</w:delText>
        </w:r>
      </w:del>
      <w:ins w:id="74" w:author="Jack W Williams" w:date="2016-11-27T09:44:00Z">
        <w:r w:rsidR="004B493D">
          <w:t>press</w:t>
        </w:r>
      </w:ins>
      <w:r>
        <w:t>) to map the geographic and climatic distributions for 15 major tree taxa in the upper Midwest</w:t>
      </w:r>
      <w:del w:id="75" w:author="Jack W Williams" w:date="2016-11-27T11:01:00Z">
        <w:r w:rsidDel="00EA4BE3">
          <w:delText>ern United States</w:delText>
        </w:r>
      </w:del>
      <w:r>
        <w:t>. We construct four observed and hypothetical sets of tree-climate relationships, using a 2x2 factorial of pre-settlement and modern vegetation and climates. We develop a new method, based on Hellinger distances among tree-climate distributions, to quantify the total change and attribute the relative importance of historical vegetation and climate change. We assess whether climate and vegetation changes are compounding, counteracting</w:t>
      </w:r>
      <w:ins w:id="76" w:author="Jack W Williams" w:date="2016-11-27T11:02:00Z">
        <w:r w:rsidR="00EA4BE3">
          <w:t>,</w:t>
        </w:r>
      </w:ins>
      <w:r>
        <w:t xml:space="preserve"> or confounding</w:t>
      </w:r>
      <w:del w:id="77" w:author="Jack W Williams" w:date="2016-11-27T11:02:00Z">
        <w:r w:rsidDel="00EA4BE3">
          <w:delText xml:space="preserve"> based on the magnitude and direction of species-climate shifts</w:delText>
        </w:r>
      </w:del>
      <w:r>
        <w:t>. We use this framework to discuss the potential impacts of historical land-use and climate change on inferences about species resilience to climate change, as predicted by species</w:t>
      </w:r>
      <w:ins w:id="78" w:author="Jack W Williams" w:date="2016-11-27T11:02:00Z">
        <w:r w:rsidR="00EA4BE3">
          <w:t xml:space="preserve"> </w:t>
        </w:r>
      </w:ins>
      <w:del w:id="79" w:author="Jack W Williams" w:date="2016-11-27T11:02:00Z">
        <w:r w:rsidDel="00EA4BE3">
          <w:delText>-</w:delText>
        </w:r>
      </w:del>
      <w:r>
        <w:t>distribution models based sole</w:t>
      </w:r>
      <w:ins w:id="80" w:author="Jack W Williams" w:date="2016-11-27T11:02:00Z">
        <w:r w:rsidR="00EA4BE3">
          <w:t>l</w:t>
        </w:r>
      </w:ins>
      <w:r>
        <w:t>y on modern distributional data.</w:t>
      </w:r>
    </w:p>
    <w:p w:rsidR="008E38DA" w:rsidRDefault="00B67D99">
      <w:pPr>
        <w:pStyle w:val="Heading1"/>
      </w:pPr>
      <w:bookmarkStart w:id="81" w:name="materials-and-methods"/>
      <w:bookmarkEnd w:id="81"/>
      <w:r>
        <w:t>Materials and Methods</w:t>
      </w:r>
    </w:p>
    <w:p w:rsidR="008E38DA" w:rsidRDefault="00B67D99">
      <w:pPr>
        <w:pStyle w:val="Heading2"/>
      </w:pPr>
      <w:bookmarkStart w:id="82" w:name="historical-and-modern-vegetation-data"/>
      <w:bookmarkEnd w:id="82"/>
      <w:r>
        <w:t>Historical and Modern Vegetation Data:</w:t>
      </w:r>
    </w:p>
    <w:p w:rsidR="008E38DA" w:rsidRDefault="00B67D99">
      <w:pPr>
        <w:pStyle w:val="FirstParagraph"/>
      </w:pPr>
      <w:r>
        <w:t xml:space="preserve">Estimates of settlement-era forest composition and tree distribution are based on survey data from the PLS (White 1983, Schulte and Mladenoff 2001, Goring et al. in </w:t>
      </w:r>
      <w:del w:id="83" w:author="Jack W Williams" w:date="2016-11-27T09:45:00Z">
        <w:r w:rsidDel="004B493D">
          <w:delText>review</w:delText>
        </w:r>
      </w:del>
      <w:ins w:id="84" w:author="Jack W Williams" w:date="2016-11-27T09:45:00Z">
        <w:r w:rsidR="004B493D">
          <w:t>press</w:t>
        </w:r>
      </w:ins>
      <w:r>
        <w:t>), aggregated to a 64 km</w:t>
      </w:r>
      <w:r>
        <w:rPr>
          <w:vertAlign w:val="superscript"/>
        </w:rPr>
        <w:t>2</w:t>
      </w:r>
      <w:r>
        <w:t xml:space="preserve">grid across the upper Midwestern United States (Goring et al. in </w:t>
      </w:r>
      <w:del w:id="85" w:author="Jack W Williams" w:date="2016-11-27T09:45:00Z">
        <w:r w:rsidDel="004B493D">
          <w:delText>review</w:delText>
        </w:r>
      </w:del>
      <w:ins w:id="86" w:author="Jack W Williams" w:date="2016-11-27T09:45:00Z">
        <w:r w:rsidR="004B493D">
          <w:t>press</w:t>
        </w:r>
      </w:ins>
      <w:r>
        <w:t>). We briefly review the</w:t>
      </w:r>
      <w:ins w:id="87" w:author="Jack W Williams" w:date="2016-11-27T11:02:00Z">
        <w:r w:rsidR="00EA4BE3">
          <w:t>se</w:t>
        </w:r>
      </w:ins>
      <w:r>
        <w:t xml:space="preserve"> methods</w:t>
      </w:r>
      <w:del w:id="88" w:author="Jack W Williams" w:date="2016-11-27T11:02:00Z">
        <w:r w:rsidDel="00EA4BE3">
          <w:delText xml:space="preserve"> here</w:delText>
        </w:r>
      </w:del>
      <w:r>
        <w:t xml:space="preserve">. PLS data originally were collected on a 1.61 x 1.61 km (1 x 1 mi) grid across the </w:t>
      </w:r>
      <w:ins w:id="89" w:author="Jack W Williams" w:date="2016-11-27T10:41:00Z">
        <w:r w:rsidR="00B77394">
          <w:t>u</w:t>
        </w:r>
      </w:ins>
      <w:del w:id="90" w:author="Jack W Williams" w:date="2016-11-27T10:41:00Z">
        <w:r w:rsidDel="00B77394">
          <w:delText>U</w:delText>
        </w:r>
      </w:del>
      <w:r>
        <w:t xml:space="preserve">pper Midwest from 1830 to 1910 (White 1983, </w:t>
      </w:r>
      <w:del w:id="91" w:author="Jack W Williams" w:date="2016-11-27T10:09:00Z">
        <w:r w:rsidDel="003701DA">
          <w:delText xml:space="preserve">Almendinger 1996, </w:delText>
        </w:r>
      </w:del>
      <w:r>
        <w:t>Schulte and Mladenoff 2001). At each survey point</w:t>
      </w:r>
      <w:ins w:id="92" w:author="Jack W Williams" w:date="2016-11-27T11:03:00Z">
        <w:r w:rsidR="00EA4BE3">
          <w:t>,</w:t>
        </w:r>
      </w:ins>
      <w:r>
        <w:t xml:space="preserve"> surveyors noted the closest two to four trees and recorded their common name, distances from </w:t>
      </w:r>
      <w:r>
        <w:lastRenderedPageBreak/>
        <w:t xml:space="preserve">survey points, diameters at breast height, and azimuths to </w:t>
      </w:r>
      <w:del w:id="93" w:author="Jack W Williams" w:date="2016-11-27T11:03:00Z">
        <w:r w:rsidDel="00EA4BE3">
          <w:delText xml:space="preserve">each </w:delText>
        </w:r>
      </w:del>
      <w:r>
        <w:t>tree</w:t>
      </w:r>
      <w:ins w:id="94" w:author="Jack W Williams" w:date="2016-11-27T11:03:00Z">
        <w:r w:rsidR="00EA4BE3">
          <w:t>s</w:t>
        </w:r>
      </w:ins>
      <w:r>
        <w:t xml:space="preserve">. Goring et al. (in </w:t>
      </w:r>
      <w:del w:id="95" w:author="Jack W Williams" w:date="2016-11-27T09:45:00Z">
        <w:r w:rsidDel="004B493D">
          <w:delText>review</w:delText>
        </w:r>
      </w:del>
      <w:ins w:id="96" w:author="Jack W Williams" w:date="2016-11-27T09:45:00Z">
        <w:r w:rsidR="004B493D">
          <w:t>press</w:t>
        </w:r>
      </w:ins>
      <w:r>
        <w:t xml:space="preserve">) aggregated this data to an 8x8 km grid, resulting </w:t>
      </w:r>
      <w:del w:id="97" w:author="Jack W Williams" w:date="2016-11-27T11:03:00Z">
        <w:r w:rsidDel="00EA4BE3">
          <w:delText xml:space="preserve">in a gridded data product with </w:delText>
        </w:r>
      </w:del>
      <w:r>
        <w:t xml:space="preserve">an average of 61 survey points per cell, or approximately 120 trees per cell. This process included data cleaning, taxonomic standardization, and </w:t>
      </w:r>
      <w:del w:id="98" w:author="Jack W Williams" w:date="2016-11-27T10:10:00Z">
        <w:r w:rsidDel="003701DA">
          <w:delText xml:space="preserve">the application of </w:delText>
        </w:r>
      </w:del>
      <w:r>
        <w:t>spatially varying correction factors</w:t>
      </w:r>
      <w:ins w:id="99" w:author="Jack W Williams" w:date="2016-11-27T10:10:00Z">
        <w:r w:rsidR="00315C68">
          <w:t xml:space="preserve"> </w:t>
        </w:r>
      </w:ins>
      <w:ins w:id="100" w:author="Jack W Williams" w:date="2016-11-27T10:11:00Z">
        <w:r w:rsidR="00315C68">
          <w:t>for</w:t>
        </w:r>
      </w:ins>
      <w:ins w:id="101" w:author="Jack W Williams" w:date="2016-11-27T10:10:00Z">
        <w:r w:rsidR="00315C68">
          <w:t xml:space="preserve"> tree density estimates</w:t>
        </w:r>
      </w:ins>
      <w:r>
        <w:t xml:space="preserve"> (Goring et al. in </w:t>
      </w:r>
      <w:del w:id="102" w:author="Jack W Williams" w:date="2016-11-27T09:45:00Z">
        <w:r w:rsidDel="004B493D">
          <w:delText>review</w:delText>
        </w:r>
      </w:del>
      <w:ins w:id="103" w:author="Jack W Williams" w:date="2016-11-27T09:45:00Z">
        <w:r w:rsidR="004B493D">
          <w:t>press</w:t>
        </w:r>
      </w:ins>
      <w:r>
        <w:t>). Using this data, we produce presence-absence distributions for each taxon, across the upper Midwest</w:t>
      </w:r>
      <w:ins w:id="104" w:author="Jack W Williams" w:date="2016-11-27T11:04:00Z">
        <w:r w:rsidR="00EA4BE3">
          <w:t>,</w:t>
        </w:r>
      </w:ins>
      <w:r>
        <w:t xml:space="preserve"> for 15 common tree genera. A few common names, such as "Ironwood</w:t>
      </w:r>
      <w:ins w:id="105" w:author="Jack W Williams" w:date="2016-11-27T10:11:00Z">
        <w:r w:rsidR="00315C68">
          <w:t>,</w:t>
        </w:r>
      </w:ins>
      <w:r>
        <w:t>" can</w:t>
      </w:r>
      <w:del w:id="106" w:author="Jack W Williams" w:date="2016-11-27T10:41:00Z">
        <w:r w:rsidDel="00B77394">
          <w:delText xml:space="preserve"> </w:delText>
        </w:r>
      </w:del>
      <w:r>
        <w:t>not be clearly resolved to a single tree gen</w:t>
      </w:r>
      <w:ins w:id="107" w:author="Jack W Williams" w:date="2016-11-27T11:04:00Z">
        <w:r w:rsidR="00EA4BE3">
          <w:t>us</w:t>
        </w:r>
      </w:ins>
      <w:del w:id="108" w:author="Jack W Williams" w:date="2016-11-27T11:04:00Z">
        <w:r w:rsidDel="00EA4BE3">
          <w:delText>era</w:delText>
        </w:r>
      </w:del>
      <w:ins w:id="109" w:author="Jack W Williams" w:date="2016-11-27T11:04:00Z">
        <w:r w:rsidR="00EA4BE3">
          <w:t>,</w:t>
        </w:r>
      </w:ins>
      <w:r>
        <w:t xml:space="preserve"> </w:t>
      </w:r>
      <w:del w:id="110" w:author="Jack W Williams" w:date="2016-11-27T11:04:00Z">
        <w:r w:rsidDel="00EA4BE3">
          <w:delText xml:space="preserve">and </w:delText>
        </w:r>
      </w:del>
      <w:r>
        <w:t xml:space="preserve">so we combine </w:t>
      </w:r>
      <w:r>
        <w:rPr>
          <w:i/>
        </w:rPr>
        <w:t>Ostrya</w:t>
      </w:r>
      <w:r>
        <w:t xml:space="preserve"> and </w:t>
      </w:r>
      <w:r>
        <w:rPr>
          <w:i/>
        </w:rPr>
        <w:t>Carpinus</w:t>
      </w:r>
      <w:r>
        <w:t xml:space="preserve">, and </w:t>
      </w:r>
      <w:r>
        <w:rPr>
          <w:i/>
        </w:rPr>
        <w:t>Thuja</w:t>
      </w:r>
      <w:r>
        <w:t xml:space="preserve"> and </w:t>
      </w:r>
      <w:r>
        <w:rPr>
          <w:i/>
        </w:rPr>
        <w:t>Juniperus</w:t>
      </w:r>
      <w:r>
        <w:t>. We define '</w:t>
      </w:r>
      <w:ins w:id="111" w:author="Jack W Williams" w:date="2016-11-27T10:12:00Z">
        <w:r w:rsidR="00315C68">
          <w:t>p</w:t>
        </w:r>
      </w:ins>
      <w:del w:id="112" w:author="Jack W Williams" w:date="2016-11-27T10:12:00Z">
        <w:r w:rsidDel="00315C68">
          <w:delText>P</w:delText>
        </w:r>
      </w:del>
      <w:r>
        <w:t xml:space="preserve">resence' as at least one recorded tree in any 8x8 km grid cell and </w:t>
      </w:r>
      <w:del w:id="113" w:author="Jack W Williams" w:date="2016-11-27T10:12:00Z">
        <w:r w:rsidDel="00315C68">
          <w:delText xml:space="preserve">use the term </w:delText>
        </w:r>
      </w:del>
      <w:r>
        <w:t xml:space="preserve">'range' as the extent in </w:t>
      </w:r>
      <w:ins w:id="114" w:author="Jack W Williams" w:date="2016-11-27T10:13:00Z">
        <w:r w:rsidR="00315C68">
          <w:t xml:space="preserve">geographic or </w:t>
        </w:r>
      </w:ins>
      <w:r>
        <w:t xml:space="preserve">climate space of all </w:t>
      </w:r>
      <w:del w:id="115" w:author="Jack W Williams" w:date="2016-11-27T10:13:00Z">
        <w:r w:rsidDel="00315C68">
          <w:delText xml:space="preserve">cells with recorded </w:delText>
        </w:r>
      </w:del>
      <w:r>
        <w:t>presence</w:t>
      </w:r>
      <w:ins w:id="116" w:author="Jack W Williams" w:date="2016-11-27T10:13:00Z">
        <w:r w:rsidR="00315C68">
          <w:t>s</w:t>
        </w:r>
      </w:ins>
      <w:r>
        <w:t xml:space="preserve"> for a </w:t>
      </w:r>
      <w:del w:id="117" w:author="Jack W Williams" w:date="2016-11-27T10:13:00Z">
        <w:r w:rsidDel="00315C68">
          <w:delText xml:space="preserve">specific </w:delText>
        </w:r>
      </w:del>
      <w:r>
        <w:t>taxon.</w:t>
      </w:r>
    </w:p>
    <w:p w:rsidR="008E38DA" w:rsidRDefault="00B67D99">
      <w:pPr>
        <w:pStyle w:val="BodyText"/>
      </w:pPr>
      <w:r>
        <w:t>Modern forest data are from the US FIA program, which provides detailed inventories of contemporary tree distributions, for all regions with &gt;10% forest cover (Woudenberg et al. 2010). The FIA uses a nationally standardized sampling procedure that has evolved over time. In the Phase 2/3 system, beginning in 1998, each plot consists of four, 7.32</w:t>
      </w:r>
      <w:ins w:id="118" w:author="Jack W Williams" w:date="2016-11-27T11:05:00Z">
        <w:r w:rsidR="00EA4BE3">
          <w:t xml:space="preserve"> </w:t>
        </w:r>
      </w:ins>
      <w:r>
        <w:t>m radius, circular sub-plots which are sampled intensively (Woudenberg et al. 2010).</w:t>
      </w:r>
    </w:p>
    <w:p w:rsidR="008E38DA" w:rsidDel="00DD534E" w:rsidRDefault="00B67D99">
      <w:pPr>
        <w:pStyle w:val="BodyText"/>
        <w:rPr>
          <w:del w:id="119" w:author="Jack W Williams" w:date="2016-11-27T11:06:00Z"/>
        </w:rPr>
      </w:pPr>
      <w:r>
        <w:t xml:space="preserve">Comparisons between historical and modern vegetation must address differences </w:t>
      </w:r>
      <w:del w:id="120" w:author="Jack W Williams" w:date="2016-11-27T10:14:00Z">
        <w:r w:rsidDel="00315C68">
          <w:delText xml:space="preserve">in </w:delText>
        </w:r>
      </w:del>
      <w:ins w:id="121" w:author="Jack W Williams" w:date="2016-11-27T10:14:00Z">
        <w:r w:rsidR="00315C68">
          <w:t xml:space="preserve">between PLS and FIA </w:t>
        </w:r>
      </w:ins>
      <w:r>
        <w:t xml:space="preserve">sampling design </w:t>
      </w:r>
      <w:del w:id="122" w:author="Jack W Williams" w:date="2016-11-27T10:15:00Z">
        <w:r w:rsidDel="00315C68">
          <w:delText xml:space="preserve">between the PLS and FIA datasets </w:delText>
        </w:r>
      </w:del>
      <w:r>
        <w:t xml:space="preserve">(Kronenfeld et al. 2010, Kronenfeld 2014, Goring et al. in </w:t>
      </w:r>
      <w:del w:id="123" w:author="Jack W Williams" w:date="2016-11-27T09:45:00Z">
        <w:r w:rsidDel="004B493D">
          <w:delText>review</w:delText>
        </w:r>
      </w:del>
      <w:ins w:id="124" w:author="Jack W Williams" w:date="2016-11-27T09:45:00Z">
        <w:r w:rsidR="004B493D">
          <w:t>press</w:t>
        </w:r>
      </w:ins>
      <w:r>
        <w:t>). Here, the primary solution for maximizing comparability is via aggregation, both spatially, by aggregating records from both datasets to a common scale (8x8 km), and taxonomically</w:t>
      </w:r>
      <w:ins w:id="125" w:author="Jack W Williams" w:date="2016-11-27T10:15:00Z">
        <w:r w:rsidR="00315C68">
          <w:t>,</w:t>
        </w:r>
      </w:ins>
      <w:r>
        <w:t xml:space="preserve"> by aggregating taxa to </w:t>
      </w:r>
      <w:del w:id="126" w:author="Jack W Williams" w:date="2016-11-27T10:15:00Z">
        <w:r w:rsidDel="00315C68">
          <w:delText xml:space="preserve">the level of </w:delText>
        </w:r>
      </w:del>
      <w:r>
        <w:t>genera. Nonetheless, differences persist. The FIA contains fewer plots per 8 km cell, with more trees per plot than the PLS data</w:t>
      </w:r>
      <w:ins w:id="127" w:author="Jack W Williams" w:date="2016-11-27T10:15:00Z">
        <w:r w:rsidR="00315C68">
          <w:t>,</w:t>
        </w:r>
      </w:ins>
      <w:r>
        <w:t xml:space="preserve"> and FIA </w:t>
      </w:r>
      <w:del w:id="128" w:author="Jack W Williams" w:date="2016-11-27T11:46:00Z">
        <w:r w:rsidDel="00CD6D33">
          <w:delText>observations are collected only</w:delText>
        </w:r>
      </w:del>
      <w:ins w:id="129" w:author="Jack W Williams" w:date="2016-11-27T11:46:00Z">
        <w:r w:rsidR="00CD6D33">
          <w:t>plots are sited within</w:t>
        </w:r>
      </w:ins>
      <w:del w:id="130" w:author="Jack W Williams" w:date="2016-11-27T11:46:00Z">
        <w:r w:rsidDel="00CD6D33">
          <w:delText xml:space="preserve"> from </w:delText>
        </w:r>
      </w:del>
      <w:ins w:id="131" w:author="Jack W Williams" w:date="2016-11-27T11:46:00Z">
        <w:r w:rsidR="00CD6D33">
          <w:t xml:space="preserve"> </w:t>
        </w:r>
      </w:ins>
      <w:r>
        <w:t xml:space="preserve">forested or partially forested landscapes (Woudenberg et al. 2010), </w:t>
      </w:r>
      <w:commentRangeStart w:id="132"/>
      <w:del w:id="133" w:author="Jack W Williams" w:date="2016-11-27T11:45:00Z">
        <w:r w:rsidDel="00E75CEC">
          <w:delText>causing many tree taxa to have smaller spatial extents in the FIA than in the PLS datasets</w:delText>
        </w:r>
        <w:commentRangeEnd w:id="132"/>
        <w:r w:rsidR="002234C5" w:rsidDel="00E75CEC">
          <w:rPr>
            <w:rStyle w:val="CommentReference"/>
          </w:rPr>
          <w:commentReference w:id="132"/>
        </w:r>
        <w:r w:rsidDel="00E75CEC">
          <w:delText xml:space="preserve">. </w:delText>
        </w:r>
      </w:del>
      <w:ins w:id="134" w:author="Jack W Williams" w:date="2016-11-27T11:45:00Z">
        <w:r w:rsidR="00E75CEC">
          <w:t xml:space="preserve">while the PLS </w:t>
        </w:r>
      </w:ins>
      <w:ins w:id="135" w:author="Jack W Williams" w:date="2016-11-27T11:46:00Z">
        <w:r w:rsidR="00CD6D33">
          <w:t>sampling is uniform.</w:t>
        </w:r>
      </w:ins>
      <w:ins w:id="136" w:author="Jack W Williams" w:date="2016-11-27T12:00:00Z">
        <w:r w:rsidR="0052254C">
          <w:t xml:space="preserve"> </w:t>
        </w:r>
      </w:ins>
      <w:r>
        <w:t xml:space="preserve">Scattered trees may be present in regions without permanent or temporary FIA plots, complicating the ability to assign 'absence' within the FIA. However, the practice of using FIA data as a surrogate for tree distribution data is widespread (Iverson and Prasad 1998, Iverson and McKenzie 2013), so these complications are general. </w:t>
      </w:r>
      <w:ins w:id="137" w:author="Jack W Williams" w:date="2016-11-27T12:00:00Z">
        <w:r w:rsidR="0052254C">
          <w:t xml:space="preserve"> </w:t>
        </w:r>
      </w:ins>
      <w:r>
        <w:t xml:space="preserve">In prior comparative analyses of the PLS and FIA data, Goring et al. (in </w:t>
      </w:r>
      <w:del w:id="138" w:author="Jack W Williams" w:date="2016-11-27T11:59:00Z">
        <w:r w:rsidDel="0052254C">
          <w:delText>review</w:delText>
        </w:r>
      </w:del>
      <w:ins w:id="139" w:author="Jack W Williams" w:date="2016-11-27T11:59:00Z">
        <w:r w:rsidR="0052254C">
          <w:t>press</w:t>
        </w:r>
      </w:ins>
      <w:r>
        <w:t xml:space="preserve">) tested the effect of differential sampling design on the mapped patterns of novel and disappearing forests, and found little effect. </w:t>
      </w:r>
      <w:commentRangeStart w:id="140"/>
      <w:del w:id="141" w:author="Jack W Williams" w:date="2016-11-27T11:08:00Z">
        <w:r w:rsidDel="00DD534E">
          <w:delText xml:space="preserve">FIA sampling represents a system with the potential for high heterogeneity within cells because of intensive sampling at the plot level, and, with one to few plots within an 8 x 8km grid cell, high between cell heterogeneity (Goring et al. in </w:delText>
        </w:r>
      </w:del>
      <w:del w:id="142" w:author="Jack W Williams" w:date="2016-11-27T11:06:00Z">
        <w:r w:rsidDel="00DD534E">
          <w:delText>review</w:delText>
        </w:r>
      </w:del>
      <w:del w:id="143" w:author="Jack W Williams" w:date="2016-11-27T11:08:00Z">
        <w:r w:rsidDel="00DD534E">
          <w:delText xml:space="preserve">). PLS sampling is likely to have low heterogeneity within and between cells because of the uniform spatial distribution, and the high number of points within cells (Goring et al. in </w:delText>
        </w:r>
      </w:del>
      <w:del w:id="144" w:author="Jack W Williams" w:date="2016-11-27T11:06:00Z">
        <w:r w:rsidDel="00DD534E">
          <w:delText>review</w:delText>
        </w:r>
      </w:del>
      <w:del w:id="145" w:author="Jack W Williams" w:date="2016-11-27T11:08:00Z">
        <w:r w:rsidDel="00DD534E">
          <w:delText>).</w:delText>
        </w:r>
      </w:del>
      <w:commentRangeEnd w:id="140"/>
      <w:r w:rsidR="00DD534E">
        <w:rPr>
          <w:rStyle w:val="CommentReference"/>
        </w:rPr>
        <w:commentReference w:id="140"/>
      </w:r>
      <w:ins w:id="146" w:author="Jack W Williams" w:date="2016-11-27T11:59:00Z">
        <w:r w:rsidR="0052254C">
          <w:t xml:space="preserve"> </w:t>
        </w:r>
      </w:ins>
    </w:p>
    <w:p w:rsidR="00E102DA" w:rsidRDefault="00CD6D33">
      <w:pPr>
        <w:pStyle w:val="BodyText"/>
        <w:rPr>
          <w:ins w:id="147" w:author="Jack W Williams" w:date="2016-11-27T11:06:00Z"/>
        </w:rPr>
      </w:pPr>
      <w:ins w:id="148" w:author="Jack W Williams" w:date="2016-11-27T11:52:00Z">
        <w:r>
          <w:t>Given these</w:t>
        </w:r>
      </w:ins>
      <w:ins w:id="149" w:author="Jack W Williams" w:date="2016-11-27T11:42:00Z">
        <w:r>
          <w:t xml:space="preserve"> differences in sampling design</w:t>
        </w:r>
      </w:ins>
      <w:ins w:id="150" w:author="Jack W Williams" w:date="2016-11-27T11:52:00Z">
        <w:r>
          <w:t xml:space="preserve">, </w:t>
        </w:r>
      </w:ins>
      <w:ins w:id="151" w:author="Jack W Williams" w:date="2016-11-27T11:42:00Z">
        <w:r w:rsidR="00E75CEC">
          <w:t xml:space="preserve">FIA data </w:t>
        </w:r>
      </w:ins>
      <w:ins w:id="152" w:author="Jack W Williams" w:date="2016-11-27T11:52:00Z">
        <w:r>
          <w:t>should</w:t>
        </w:r>
      </w:ins>
      <w:ins w:id="153" w:author="Jack W Williams" w:date="2016-11-27T11:42:00Z">
        <w:r w:rsidR="00E75CEC">
          <w:t xml:space="preserve"> be better at detecting </w:t>
        </w:r>
      </w:ins>
      <w:ins w:id="154" w:author="Jack W Williams" w:date="2016-11-27T11:44:00Z">
        <w:r w:rsidR="00E75CEC">
          <w:t xml:space="preserve">species </w:t>
        </w:r>
      </w:ins>
      <w:ins w:id="155" w:author="Jack W Williams" w:date="2016-11-27T11:42:00Z">
        <w:r w:rsidR="00E75CEC">
          <w:t>presence at the</w:t>
        </w:r>
        <w:r>
          <w:t xml:space="preserve"> level of individual plots,</w:t>
        </w:r>
      </w:ins>
      <w:ins w:id="156" w:author="Jack W Williams" w:date="2016-11-27T11:53:00Z">
        <w:r>
          <w:t xml:space="preserve"> while detectability </w:t>
        </w:r>
      </w:ins>
      <w:ins w:id="157" w:author="Jack W Williams" w:date="2016-11-27T11:43:00Z">
        <w:r w:rsidR="00E75CEC">
          <w:t>at the level of 8km grid cell</w:t>
        </w:r>
      </w:ins>
      <w:ins w:id="158" w:author="Jack W Williams" w:date="2016-11-27T11:42:00Z">
        <w:r w:rsidR="00E75CEC">
          <w:t xml:space="preserve"> </w:t>
        </w:r>
      </w:ins>
      <w:ins w:id="159" w:author="Jack W Williams" w:date="2016-11-27T11:49:00Z">
        <w:r>
          <w:t>(the analysis unit of this stu</w:t>
        </w:r>
      </w:ins>
      <w:ins w:id="160" w:author="Jack W Williams" w:date="2016-11-27T11:43:00Z">
        <w:r w:rsidR="00E75CEC">
          <w:t>dy)</w:t>
        </w:r>
      </w:ins>
      <w:ins w:id="161" w:author="Jack W Williams" w:date="2016-11-27T11:31:00Z">
        <w:r w:rsidR="00E102DA">
          <w:t xml:space="preserve"> should be </w:t>
        </w:r>
      </w:ins>
      <w:ins w:id="162" w:author="Jack W Williams" w:date="2016-11-27T11:56:00Z">
        <w:r>
          <w:t>similar between FIA and PLS data</w:t>
        </w:r>
      </w:ins>
      <w:ins w:id="163" w:author="Jack W Williams" w:date="2016-11-27T11:37:00Z">
        <w:r w:rsidR="00E75CEC">
          <w:t xml:space="preserve"> or </w:t>
        </w:r>
      </w:ins>
      <w:ins w:id="164" w:author="Jack W Williams" w:date="2016-11-27T11:53:00Z">
        <w:r>
          <w:t xml:space="preserve">slightly </w:t>
        </w:r>
      </w:ins>
      <w:ins w:id="165" w:author="Jack W Williams" w:date="2016-11-27T11:55:00Z">
        <w:r>
          <w:t>higher in</w:t>
        </w:r>
      </w:ins>
      <w:ins w:id="166" w:author="Jack W Williams" w:date="2016-11-27T11:53:00Z">
        <w:r>
          <w:t xml:space="preserve"> the </w:t>
        </w:r>
      </w:ins>
      <w:ins w:id="167" w:author="Jack W Williams" w:date="2016-11-27T11:56:00Z">
        <w:r>
          <w:t>latter</w:t>
        </w:r>
      </w:ins>
      <w:ins w:id="168" w:author="Jack W Williams" w:date="2016-11-27T11:09:00Z">
        <w:r w:rsidR="00DD534E">
          <w:t xml:space="preserve">. </w:t>
        </w:r>
      </w:ins>
      <w:del w:id="169" w:author="Jack W Williams" w:date="2016-11-27T11:38:00Z">
        <w:r w:rsidR="00B67D99" w:rsidDel="00E75CEC">
          <w:delText xml:space="preserve">Detectability at the plot level for FIA data is </w:delText>
        </w:r>
      </w:del>
      <w:del w:id="170" w:author="Jack W Williams" w:date="2016-11-27T11:07:00Z">
        <w:r w:rsidR="00B67D99" w:rsidDel="00DD534E">
          <w:delText>likely to be</w:delText>
        </w:r>
      </w:del>
      <w:del w:id="171" w:author="Jack W Williams" w:date="2016-11-27T11:38:00Z">
        <w:r w:rsidR="00B67D99" w:rsidDel="00E75CEC">
          <w:delText xml:space="preserve"> higher than for the PLS</w:delText>
        </w:r>
      </w:del>
      <w:ins w:id="172" w:author="Jack W Williams" w:date="2016-11-27T11:44:00Z">
        <w:r w:rsidR="00E75CEC">
          <w:t>Within</w:t>
        </w:r>
      </w:ins>
      <w:ins w:id="173" w:author="Jack W Williams" w:date="2016-11-27T11:07:00Z">
        <w:r w:rsidR="00DD534E">
          <w:t xml:space="preserve"> grid cell</w:t>
        </w:r>
      </w:ins>
      <w:ins w:id="174" w:author="Jack W Williams" w:date="2016-11-27T11:35:00Z">
        <w:r w:rsidR="00E102DA">
          <w:t>s</w:t>
        </w:r>
      </w:ins>
      <w:ins w:id="175" w:author="Jack W Williams" w:date="2016-11-27T11:34:00Z">
        <w:r w:rsidR="00E102DA">
          <w:t>, there is</w:t>
        </w:r>
      </w:ins>
      <w:ins w:id="176" w:author="Jack W Williams" w:date="2016-11-27T11:10:00Z">
        <w:r w:rsidR="00DD534E">
          <w:t xml:space="preserve"> a tradeoff between </w:t>
        </w:r>
      </w:ins>
      <w:ins w:id="177" w:author="Jack W Williams" w:date="2016-11-27T11:57:00Z">
        <w:r w:rsidR="0052254C">
          <w:t xml:space="preserve">the </w:t>
        </w:r>
      </w:ins>
      <w:ins w:id="178" w:author="Jack W Williams" w:date="2016-11-27T11:10:00Z">
        <w:r w:rsidR="00DD534E">
          <w:t>intensive sampling within FIA plots</w:t>
        </w:r>
      </w:ins>
      <w:ins w:id="179" w:author="Jack W Williams" w:date="2016-11-27T11:56:00Z">
        <w:r w:rsidR="0052254C">
          <w:t xml:space="preserve"> </w:t>
        </w:r>
      </w:ins>
      <w:ins w:id="180" w:author="Jack W Williams" w:date="2016-11-27T11:10:00Z">
        <w:r w:rsidR="00DD534E">
          <w:t>versus more PLS points per grid</w:t>
        </w:r>
      </w:ins>
      <w:ins w:id="181" w:author="Jack W Williams" w:date="2016-11-27T11:11:00Z">
        <w:r w:rsidR="00DD534E">
          <w:t xml:space="preserve"> </w:t>
        </w:r>
      </w:ins>
      <w:ins w:id="182" w:author="Jack W Williams" w:date="2016-11-27T11:10:00Z">
        <w:r w:rsidR="00DD534E">
          <w:t>cell</w:t>
        </w:r>
      </w:ins>
      <w:ins w:id="183" w:author="Jack W Williams" w:date="2016-11-27T11:11:00Z">
        <w:r w:rsidR="00DD534E">
          <w:t xml:space="preserve"> and more </w:t>
        </w:r>
      </w:ins>
      <w:ins w:id="184" w:author="Jack W Williams" w:date="2016-11-27T11:17:00Z">
        <w:r w:rsidR="002234C5">
          <w:t>uniform</w:t>
        </w:r>
      </w:ins>
      <w:ins w:id="185" w:author="Jack W Williams" w:date="2016-11-27T11:11:00Z">
        <w:r w:rsidR="00DD534E">
          <w:t xml:space="preserve"> sampling of landscape heterogeneity</w:t>
        </w:r>
      </w:ins>
      <w:ins w:id="186" w:author="Jack W Williams" w:date="2016-11-27T11:10:00Z">
        <w:r w:rsidR="00DD534E">
          <w:t xml:space="preserve">.  </w:t>
        </w:r>
      </w:ins>
      <w:ins w:id="187" w:author="Jack W Williams" w:date="2016-11-27T11:45:00Z">
        <w:r w:rsidR="00E75CEC">
          <w:t xml:space="preserve">The PLS data may be better at </w:t>
        </w:r>
      </w:ins>
      <w:ins w:id="188" w:author="Jack W Williams" w:date="2016-11-27T11:47:00Z">
        <w:r>
          <w:t>detecting</w:t>
        </w:r>
      </w:ins>
      <w:ins w:id="189" w:author="Jack W Williams" w:date="2016-11-27T11:45:00Z">
        <w:r w:rsidR="00E75CEC">
          <w:t xml:space="preserve"> tree presence </w:t>
        </w:r>
      </w:ins>
      <w:ins w:id="190" w:author="Jack W Williams" w:date="2016-11-27T11:57:00Z">
        <w:r w:rsidR="0052254C">
          <w:t>in</w:t>
        </w:r>
      </w:ins>
      <w:ins w:id="191" w:author="Jack W Williams" w:date="2016-11-27T11:45:00Z">
        <w:r>
          <w:t xml:space="preserve"> low-density </w:t>
        </w:r>
        <w:r>
          <w:lastRenderedPageBreak/>
          <w:t>regions</w:t>
        </w:r>
      </w:ins>
      <w:ins w:id="192" w:author="Jack W Williams" w:date="2016-11-27T11:47:00Z">
        <w:r>
          <w:t>, due to the</w:t>
        </w:r>
      </w:ins>
      <w:del w:id="193" w:author="Jack W Williams" w:date="2016-11-27T11:16:00Z">
        <w:r w:rsidR="00B67D99" w:rsidDel="002234C5">
          <w:delText>, however, g</w:delText>
        </w:r>
      </w:del>
      <w:del w:id="194" w:author="Jack W Williams" w:date="2016-11-27T11:21:00Z">
        <w:r w:rsidR="00B67D99" w:rsidDel="002234C5">
          <w:delText>iven the</w:delText>
        </w:r>
      </w:del>
      <w:r w:rsidR="00B67D99">
        <w:t xml:space="preserve"> variable radius of PLS plots</w:t>
      </w:r>
      <w:del w:id="195" w:author="Jack W Williams" w:date="2016-11-27T11:21:00Z">
        <w:r w:rsidR="00B67D99" w:rsidDel="002234C5">
          <w:delText>,</w:delText>
        </w:r>
      </w:del>
      <w:del w:id="196" w:author="Jack W Williams" w:date="2016-11-27T11:48:00Z">
        <w:r w:rsidR="00B67D99" w:rsidDel="00CD6D33">
          <w:delText xml:space="preserve"> detectability of trees at forest margins</w:delText>
        </w:r>
      </w:del>
      <w:ins w:id="197" w:author="Jack W Williams" w:date="2016-11-27T11:38:00Z">
        <w:r w:rsidR="00E75CEC">
          <w:t>.</w:t>
        </w:r>
      </w:ins>
      <w:ins w:id="198" w:author="Jack W Williams" w:date="2016-11-27T11:21:00Z">
        <w:r w:rsidR="002234C5">
          <w:t xml:space="preserve"> </w:t>
        </w:r>
      </w:ins>
      <w:ins w:id="199" w:author="Jack W Williams" w:date="2016-11-27T11:44:00Z">
        <w:r w:rsidR="00E75CEC">
          <w:t xml:space="preserve"> </w:t>
        </w:r>
      </w:ins>
      <w:ins w:id="200" w:author="Jack W Williams" w:date="2016-11-27T11:58:00Z">
        <w:r w:rsidR="0052254C">
          <w:t>Both</w:t>
        </w:r>
      </w:ins>
      <w:del w:id="201" w:author="Jack W Williams" w:date="2016-11-27T11:21:00Z">
        <w:r w:rsidR="00B67D99" w:rsidDel="002234C5">
          <w:delText xml:space="preserve"> is likely to be higher in the PLS</w:delText>
        </w:r>
      </w:del>
      <w:del w:id="202" w:author="Jack W Williams" w:date="2016-11-27T11:20:00Z">
        <w:r w:rsidR="00B67D99" w:rsidDel="002234C5">
          <w:delText>, and PLS sample plots are likely to sample higher landscape heterogeneity within a given cell because of their uniform distribution across the landscape</w:delText>
        </w:r>
      </w:del>
      <w:del w:id="203" w:author="Jack W Williams" w:date="2016-11-27T11:41:00Z">
        <w:r w:rsidR="00B67D99" w:rsidDel="00E75CEC">
          <w:delText xml:space="preserve">. </w:delText>
        </w:r>
      </w:del>
      <w:ins w:id="204" w:author="Jack W Williams" w:date="2016-11-27T11:36:00Z">
        <w:r w:rsidR="00E75CEC">
          <w:t xml:space="preserve"> </w:t>
        </w:r>
      </w:ins>
      <w:ins w:id="205" w:author="Jack W Williams" w:date="2016-11-27T11:19:00Z">
        <w:r w:rsidR="002234C5">
          <w:t>the FIA and PLS datasets</w:t>
        </w:r>
      </w:ins>
      <w:ins w:id="206" w:author="Jack W Williams" w:date="2016-11-27T11:36:00Z">
        <w:r w:rsidR="00E75CEC">
          <w:t xml:space="preserve"> both</w:t>
        </w:r>
      </w:ins>
      <w:ins w:id="207" w:author="Jack W Williams" w:date="2016-11-27T11:19:00Z">
        <w:r w:rsidR="002234C5">
          <w:t xml:space="preserve"> have good coverage</w:t>
        </w:r>
      </w:ins>
      <w:ins w:id="208" w:author="Jack W Williams" w:date="2016-11-27T11:58:00Z">
        <w:r w:rsidR="0052254C">
          <w:t xml:space="preserve"> in the upper Midwest</w:t>
        </w:r>
      </w:ins>
      <w:ins w:id="209" w:author="Jack W Williams" w:date="2016-11-27T11:22:00Z">
        <w:r w:rsidR="002234C5">
          <w:t xml:space="preserve">, with </w:t>
        </w:r>
        <w:commentRangeStart w:id="210"/>
        <w:r w:rsidR="002234C5">
          <w:t>XXX</w:t>
        </w:r>
      </w:ins>
      <w:ins w:id="211" w:author="Jack W Williams" w:date="2016-11-27T11:19:00Z">
        <w:r w:rsidR="002234C5">
          <w:t xml:space="preserve"> </w:t>
        </w:r>
      </w:ins>
      <w:commentRangeEnd w:id="210"/>
      <w:ins w:id="212" w:author="Jack W Williams" w:date="2016-11-27T11:23:00Z">
        <w:r w:rsidR="002234C5">
          <w:rPr>
            <w:rStyle w:val="CommentReference"/>
          </w:rPr>
          <w:commentReference w:id="210"/>
        </w:r>
      </w:ins>
      <w:ins w:id="213" w:author="Jack W Williams" w:date="2016-11-27T11:19:00Z">
        <w:r w:rsidR="002234C5">
          <w:t>8km grid</w:t>
        </w:r>
      </w:ins>
      <w:ins w:id="214" w:author="Jack W Williams" w:date="2016-11-27T11:23:00Z">
        <w:r w:rsidR="002234C5">
          <w:t xml:space="preserve"> </w:t>
        </w:r>
      </w:ins>
      <w:ins w:id="215" w:author="Jack W Williams" w:date="2016-11-27T11:19:00Z">
        <w:r w:rsidR="002234C5">
          <w:t xml:space="preserve">cells with at least one FIA plot </w:t>
        </w:r>
      </w:ins>
      <w:ins w:id="216" w:author="Jack W Williams" w:date="2016-11-27T11:23:00Z">
        <w:r w:rsidR="002234C5">
          <w:t xml:space="preserve">and </w:t>
        </w:r>
        <w:commentRangeStart w:id="217"/>
        <w:r w:rsidR="002234C5">
          <w:t xml:space="preserve">XXX </w:t>
        </w:r>
        <w:commentRangeEnd w:id="217"/>
        <w:r w:rsidR="002234C5">
          <w:rPr>
            <w:rStyle w:val="CommentReference"/>
          </w:rPr>
          <w:commentReference w:id="217"/>
        </w:r>
        <w:r w:rsidR="002234C5">
          <w:t>grid cells with at least one</w:t>
        </w:r>
      </w:ins>
      <w:ins w:id="218" w:author="Jack W Williams" w:date="2016-11-27T11:19:00Z">
        <w:r w:rsidR="002234C5">
          <w:t xml:space="preserve"> PLS point</w:t>
        </w:r>
      </w:ins>
      <w:ins w:id="219" w:author="Jack W Williams" w:date="2016-11-27T11:23:00Z">
        <w:r w:rsidR="002234C5">
          <w:t xml:space="preserve">. </w:t>
        </w:r>
      </w:ins>
    </w:p>
    <w:p w:rsidR="008E38DA" w:rsidRDefault="00B67D99">
      <w:pPr>
        <w:pStyle w:val="BodyText"/>
      </w:pPr>
      <w:r>
        <w:t xml:space="preserve">In mapping tree distributions in the </w:t>
      </w:r>
      <w:ins w:id="220" w:author="Jack W Williams" w:date="2016-11-27T10:42:00Z">
        <w:r w:rsidR="00B77394">
          <w:t>u</w:t>
        </w:r>
      </w:ins>
      <w:del w:id="221" w:author="Jack W Williams" w:date="2016-11-27T10:42:00Z">
        <w:r w:rsidDel="00B77394">
          <w:delText>U</w:delText>
        </w:r>
      </w:del>
      <w:r>
        <w:t xml:space="preserve">pper Midwest we consider three classes: "gain", where a tree species was present within a grid cell in the FIA, but absent in the PLS; "loss", where a tree was present in a grid cell during the PLS but absent in the FIA; and "continuous presence", where a tree was present within a grid cell in both FIA and PLS eras. </w:t>
      </w:r>
      <w:commentRangeStart w:id="222"/>
      <w:ins w:id="223" w:author="Jack W Williams" w:date="2016-11-27T11:53:00Z">
        <w:r w:rsidR="00CD6D33">
          <w:t>We present gain and loss estimates for all gridcells</w:t>
        </w:r>
      </w:ins>
      <w:ins w:id="224" w:author="Jack W Williams" w:date="2016-11-27T13:14:00Z">
        <w:r w:rsidR="00966F85">
          <w:t xml:space="preserve"> (Supplementary Table 1)</w:t>
        </w:r>
      </w:ins>
      <w:ins w:id="225" w:author="Jack W Williams" w:date="2016-11-27T11:53:00Z">
        <w:r w:rsidR="00CD6D33">
          <w:t xml:space="preserve"> and for the subset</w:t>
        </w:r>
      </w:ins>
      <w:ins w:id="226" w:author="Jack W Williams" w:date="2016-11-27T11:54:00Z">
        <w:r w:rsidR="00CD6D33">
          <w:t xml:space="preserve"> of grid cells with both PLS and FIA data (Supplementary Table </w:t>
        </w:r>
        <w:commentRangeEnd w:id="222"/>
        <w:r w:rsidR="00CD6D33">
          <w:rPr>
            <w:rStyle w:val="CommentReference"/>
          </w:rPr>
          <w:commentReference w:id="222"/>
        </w:r>
      </w:ins>
      <w:ins w:id="227" w:author="Jack W Williams" w:date="2016-11-27T13:14:00Z">
        <w:r w:rsidR="00966F85">
          <w:t>2</w:t>
        </w:r>
      </w:ins>
      <w:ins w:id="228" w:author="Jack W Williams" w:date="2016-11-27T11:54:00Z">
        <w:r w:rsidR="00CD6D33">
          <w:t>).</w:t>
        </w:r>
      </w:ins>
      <w:ins w:id="229" w:author="Jack W Williams" w:date="2016-11-27T11:53:00Z">
        <w:r w:rsidR="00CD6D33">
          <w:t xml:space="preserve"> </w:t>
        </w:r>
      </w:ins>
      <w:r>
        <w:t xml:space="preserve">For all species, the range within the </w:t>
      </w:r>
      <w:ins w:id="230" w:author="Jack W Williams" w:date="2016-11-27T10:42:00Z">
        <w:r w:rsidR="00B77394">
          <w:t>u</w:t>
        </w:r>
      </w:ins>
      <w:del w:id="231" w:author="Jack W Williams" w:date="2016-11-27T10:42:00Z">
        <w:r w:rsidDel="00B77394">
          <w:delText>U</w:delText>
        </w:r>
      </w:del>
      <w:r>
        <w:t xml:space="preserve">pper Midwest represents an incomplete sample of the species range, however, the prairie-forest boundary along the western margin represents a southern and western range limit for many species, and </w:t>
      </w:r>
      <w:del w:id="232" w:author="Jack W Williams" w:date="2016-11-27T12:03:00Z">
        <w:r w:rsidDel="0052254C">
          <w:delText>represents a climatic space that is warmer and drier than elsewhere in the region</w:delText>
        </w:r>
      </w:del>
      <w:ins w:id="233" w:author="Jack W Williams" w:date="2016-11-27T12:03:00Z">
        <w:r w:rsidR="0052254C">
          <w:t xml:space="preserve">so this region </w:t>
        </w:r>
      </w:ins>
      <w:ins w:id="234" w:author="Jack W Williams" w:date="2016-11-27T13:14:00Z">
        <w:r w:rsidR="00966F85">
          <w:t>represents</w:t>
        </w:r>
      </w:ins>
      <w:ins w:id="235" w:author="Jack W Williams" w:date="2016-11-27T12:03:00Z">
        <w:r w:rsidR="0052254C">
          <w:t xml:space="preserve"> an important boundary in geographic and climate space</w:t>
        </w:r>
      </w:ins>
      <w:r>
        <w:t>.</w:t>
      </w:r>
    </w:p>
    <w:p w:rsidR="008E38DA" w:rsidRDefault="00B67D99">
      <w:pPr>
        <w:pStyle w:val="Heading2"/>
      </w:pPr>
      <w:bookmarkStart w:id="236" w:name="historical-and-modern-climate-data"/>
      <w:bookmarkEnd w:id="236"/>
      <w:r>
        <w:t>Historical and Modern Climate Data</w:t>
      </w:r>
    </w:p>
    <w:p w:rsidR="008E38DA" w:rsidRDefault="00B67D99">
      <w:pPr>
        <w:pStyle w:val="FirstParagraph"/>
      </w:pPr>
      <w:r>
        <w:t>We use monthly PRISM LT data for 1895 to 2014 CE (PRISM Climate Group</w:t>
      </w:r>
      <w:del w:id="237" w:author="Jack W Williams" w:date="2016-11-27T12:14:00Z">
        <w:r w:rsidDel="0055375A">
          <w:delText xml:space="preserve">, </w:delText>
        </w:r>
        <w:commentRangeStart w:id="238"/>
        <w:r w:rsidDel="0055375A">
          <w:delText>Oregon State University</w:delText>
        </w:r>
      </w:del>
      <w:r>
        <w:t xml:space="preserve"> </w:t>
      </w:r>
      <w:commentRangeEnd w:id="238"/>
      <w:r w:rsidR="0055375A">
        <w:rPr>
          <w:rStyle w:val="CommentReference"/>
        </w:rPr>
        <w:commentReference w:id="238"/>
      </w:r>
      <w:r>
        <w:t xml:space="preserve">2004) </w:t>
      </w:r>
      <w:del w:id="239" w:author="Jack W Williams" w:date="2016-11-27T12:14:00Z">
        <w:r w:rsidDel="0055375A">
          <w:delText>to generate</w:delText>
        </w:r>
      </w:del>
      <w:ins w:id="240" w:author="Jack W Williams" w:date="2016-11-27T12:14:00Z">
        <w:r w:rsidR="0055375A">
          <w:t>for the</w:t>
        </w:r>
      </w:ins>
      <w:r>
        <w:t xml:space="preserve"> historical and modern climate data. The PRISM climate variables are available at 800m resolution and </w:t>
      </w:r>
      <w:del w:id="241" w:author="Jack W Williams" w:date="2016-11-27T12:15:00Z">
        <w:r w:rsidDel="0055375A">
          <w:delText>have been</w:delText>
        </w:r>
      </w:del>
      <w:ins w:id="242" w:author="Jack W Williams" w:date="2016-11-27T12:15:00Z">
        <w:r w:rsidR="0055375A">
          <w:t>are</w:t>
        </w:r>
      </w:ins>
      <w:r>
        <w:t xml:space="preserve"> interpolated from station locations using elevation, aspect</w:t>
      </w:r>
      <w:ins w:id="243" w:author="Jack W Williams" w:date="2016-11-27T12:14:00Z">
        <w:r w:rsidR="0055375A">
          <w:t>,</w:t>
        </w:r>
      </w:ins>
      <w:r>
        <w:t xml:space="preserve"> and other data. We resample estimates for mean daily July temperature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mean daily January temperature (</w:t>
      </w:r>
      <m:oMath>
        <m:sSub>
          <m:sSubPr>
            <m:ctrlPr>
              <w:rPr>
                <w:rFonts w:ascii="Cambria Math" w:hAnsi="Cambria Math"/>
              </w:rPr>
            </m:ctrlPr>
          </m:sSubPr>
          <m:e>
            <m:r>
              <w:rPr>
                <w:rFonts w:ascii="Cambria Math" w:hAnsi="Cambria Math"/>
              </w:rPr>
              <m:t>T</m:t>
            </m:r>
          </m:e>
          <m:sub>
            <m:r>
              <w:rPr>
                <w:rFonts w:ascii="Cambria Math" w:hAnsi="Cambria Math"/>
              </w:rPr>
              <m:t>min</m:t>
            </m:r>
          </m:sub>
        </m:sSub>
      </m:oMath>
      <w:r>
        <w:t>), annual temperature range (</w:t>
      </w:r>
      <m:oMath>
        <m:sSub>
          <m:sSubPr>
            <m:ctrlPr>
              <w:rPr>
                <w:rFonts w:ascii="Cambria Math" w:hAnsi="Cambria Math"/>
              </w:rPr>
            </m:ctrlPr>
          </m:sSubPr>
          <m:e>
            <m:r>
              <w:rPr>
                <w:rFonts w:ascii="Cambria Math" w:hAnsi="Cambria Math"/>
              </w:rPr>
              <m:t>T</m:t>
            </m:r>
          </m:e>
          <m:sub>
            <m:r>
              <w:rPr>
                <w:rFonts w:ascii="Cambria Math" w:hAnsi="Cambria Math"/>
              </w:rPr>
              <m:t>diff</m:t>
            </m:r>
          </m:sub>
        </m:sSub>
      </m:oMath>
      <w:r>
        <w:t xml:space="preserve">: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 </w:t>
      </w:r>
      <m:oMath>
        <m:sSub>
          <m:sSubPr>
            <m:ctrlPr>
              <w:rPr>
                <w:rFonts w:ascii="Cambria Math" w:hAnsi="Cambria Math"/>
              </w:rPr>
            </m:ctrlPr>
          </m:sSubPr>
          <m:e>
            <m:r>
              <w:rPr>
                <w:rFonts w:ascii="Cambria Math" w:hAnsi="Cambria Math"/>
              </w:rPr>
              <m:t>T</m:t>
            </m:r>
          </m:e>
          <m:sub>
            <m:r>
              <w:rPr>
                <w:rFonts w:ascii="Cambria Math" w:hAnsi="Cambria Math"/>
              </w:rPr>
              <m:t>min</m:t>
            </m:r>
          </m:sub>
        </m:sSub>
      </m:oMath>
      <w:r>
        <w:t>), and annually summed daily precipitation (</w:t>
      </w:r>
      <m:oMath>
        <m:sSub>
          <m:sSubPr>
            <m:ctrlPr>
              <w:rPr>
                <w:rFonts w:ascii="Cambria Math" w:hAnsi="Cambria Math"/>
              </w:rPr>
            </m:ctrlPr>
          </m:sSubPr>
          <m:e>
            <m:r>
              <w:rPr>
                <w:rFonts w:ascii="Cambria Math" w:hAnsi="Cambria Math"/>
              </w:rPr>
              <m:t>P</m:t>
            </m:r>
          </m:e>
          <m:sub>
            <m:r>
              <w:rPr>
                <w:rFonts w:ascii="Cambria Math" w:hAnsi="Cambria Math"/>
              </w:rPr>
              <m:t>ann</m:t>
            </m:r>
          </m:sub>
        </m:sSub>
      </m:oMath>
      <w:r>
        <w:t xml:space="preserve">) to the 8 x 8km grid used for PLS and FIA data. These climate variables </w:t>
      </w:r>
      <w:del w:id="244" w:author="Jack W Williams" w:date="2016-11-27T12:17:00Z">
        <w:r w:rsidDel="0055375A">
          <w:delText xml:space="preserve">were </w:delText>
        </w:r>
      </w:del>
      <w:ins w:id="245" w:author="Jack W Williams" w:date="2016-11-27T12:17:00Z">
        <w:r w:rsidR="0055375A">
          <w:t>represent three major climatic controls</w:t>
        </w:r>
        <w:r w:rsidR="0086509B">
          <w:t xml:space="preserve"> on plant distributions: summer warmth, winter minimum temperatures, and moisture availability</w:t>
        </w:r>
      </w:ins>
      <w:ins w:id="246" w:author="Jack W Williams" w:date="2016-11-27T12:22:00Z">
        <w:r w:rsidR="0086509B">
          <w:t>; these</w:t>
        </w:r>
      </w:ins>
      <w:ins w:id="247" w:author="Jack W Williams" w:date="2016-11-27T12:17:00Z">
        <w:r w:rsidR="0086509B">
          <w:t xml:space="preserve"> or similar bioclimatic variables are widely used in </w:t>
        </w:r>
      </w:ins>
      <w:ins w:id="248" w:author="Jack W Williams" w:date="2016-11-27T12:18:00Z">
        <w:r w:rsidR="0086509B">
          <w:t>plant distributional modeling</w:t>
        </w:r>
      </w:ins>
      <w:ins w:id="249" w:author="Jack W Williams" w:date="2016-11-27T12:17:00Z">
        <w:r w:rsidR="0055375A">
          <w:t xml:space="preserve"> </w:t>
        </w:r>
      </w:ins>
      <w:del w:id="250" w:author="Jack W Williams" w:date="2016-11-27T12:18:00Z">
        <w:r w:rsidDel="0086509B">
          <w:delText xml:space="preserve">chosen because of their relative importance as demonstrated in prior research </w:delText>
        </w:r>
      </w:del>
      <w:r>
        <w:t xml:space="preserve">(Iverson and Prasad 1998) </w:t>
      </w:r>
      <w:del w:id="251" w:author="Jack W Williams" w:date="2016-11-27T12:18:00Z">
        <w:r w:rsidDel="0086509B">
          <w:delText xml:space="preserve">and their use in past climate reconstruction </w:delText>
        </w:r>
      </w:del>
      <w:r>
        <w:t xml:space="preserve">(Maiorano et al. 2013). </w:t>
      </w:r>
      <w:commentRangeStart w:id="252"/>
      <w:del w:id="253" w:author="Jack W Williams" w:date="2016-11-27T12:22:00Z">
        <w:r w:rsidDel="0086509B">
          <w:delText xml:space="preserve">Recent statistical advances have opened the possibility of obtaining temperature and precipitation estimates from historical observations as early as the 1830s (Tipton et al. </w:delText>
        </w:r>
        <w:commentRangeStart w:id="254"/>
        <w:r w:rsidDel="0086509B">
          <w:delText>accepted</w:delText>
        </w:r>
        <w:commentRangeEnd w:id="254"/>
        <w:r w:rsidR="004B493D" w:rsidDel="0086509B">
          <w:rPr>
            <w:rStyle w:val="CommentReference"/>
          </w:rPr>
          <w:commentReference w:id="254"/>
        </w:r>
        <w:r w:rsidDel="0086509B">
          <w:delText xml:space="preserve">), </w:delText>
        </w:r>
        <w:commentRangeStart w:id="255"/>
        <w:r w:rsidDel="0086509B">
          <w:delText>however the behaviour of uncertainties for derived variables such as potential evapo-transpiration, which ranked highly in previous work (Iverson and Prasad 1998) are not currently known</w:delText>
        </w:r>
      </w:del>
      <w:commentRangeEnd w:id="255"/>
      <w:r w:rsidR="0086509B">
        <w:rPr>
          <w:rStyle w:val="CommentReference"/>
        </w:rPr>
        <w:commentReference w:id="255"/>
      </w:r>
      <w:del w:id="256" w:author="Jack W Williams" w:date="2016-11-27T12:22:00Z">
        <w:r w:rsidDel="0086509B">
          <w:delText>.</w:delText>
        </w:r>
      </w:del>
      <w:commentRangeEnd w:id="252"/>
      <w:r w:rsidR="0086509B">
        <w:rPr>
          <w:rStyle w:val="CommentReference"/>
        </w:rPr>
        <w:commentReference w:id="252"/>
      </w:r>
    </w:p>
    <w:p w:rsidR="00F41CFC" w:rsidRDefault="00B67D99">
      <w:pPr>
        <w:pStyle w:val="BodyText"/>
        <w:rPr>
          <w:ins w:id="257" w:author="Jack W Williams" w:date="2016-11-27T12:34:00Z"/>
        </w:rPr>
      </w:pPr>
      <w:del w:id="258" w:author="Jack W Williams" w:date="2016-11-27T12:25:00Z">
        <w:r w:rsidDel="0086509B">
          <w:delText xml:space="preserve">Two </w:delText>
        </w:r>
      </w:del>
      <w:ins w:id="259" w:author="Jack W Williams" w:date="2016-11-27T12:25:00Z">
        <w:r w:rsidR="0086509B">
          <w:t xml:space="preserve">Three </w:t>
        </w:r>
      </w:ins>
      <w:r>
        <w:t>periods were selected for calculation of climate normals: 1895 to 1919 for the historical period</w:t>
      </w:r>
      <w:ins w:id="260" w:author="Jack W Williams" w:date="2016-11-27T12:25:00Z">
        <w:r w:rsidR="0086509B">
          <w:t xml:space="preserve">, and two alternates </w:t>
        </w:r>
      </w:ins>
      <w:del w:id="261" w:author="Jack W Williams" w:date="2016-11-27T12:25:00Z">
        <w:r w:rsidDel="0086509B">
          <w:delText xml:space="preserve"> and 1990 - 2014</w:delText>
        </w:r>
      </w:del>
      <w:r>
        <w:t xml:space="preserve"> for the </w:t>
      </w:r>
      <w:ins w:id="262" w:author="Jack W Williams" w:date="2016-11-27T12:25:00Z">
        <w:r w:rsidR="0086509B">
          <w:t>‘</w:t>
        </w:r>
      </w:ins>
      <w:r>
        <w:t>modern</w:t>
      </w:r>
      <w:ins w:id="263" w:author="Jack W Williams" w:date="2016-11-27T12:25:00Z">
        <w:r w:rsidR="0086509B">
          <w:t>’</w:t>
        </w:r>
      </w:ins>
      <w:r>
        <w:t xml:space="preserve"> period</w:t>
      </w:r>
      <w:ins w:id="264" w:author="Jack W Williams" w:date="2016-11-27T12:25:00Z">
        <w:r w:rsidR="0086509B">
          <w:t>: 1950</w:t>
        </w:r>
      </w:ins>
      <w:ins w:id="265" w:author="Jack W Williams" w:date="2016-11-27T12:26:00Z">
        <w:r w:rsidR="0086509B">
          <w:t xml:space="preserve"> to </w:t>
        </w:r>
      </w:ins>
      <w:ins w:id="266" w:author="Jack W Williams" w:date="2016-11-27T12:25:00Z">
        <w:r w:rsidR="0086509B">
          <w:t xml:space="preserve">1980 and </w:t>
        </w:r>
      </w:ins>
      <w:ins w:id="267" w:author="Jack W Williams" w:date="2016-11-27T12:26:00Z">
        <w:r w:rsidR="0086509B">
          <w:t>1990 to 2014</w:t>
        </w:r>
      </w:ins>
      <w:r>
        <w:t>. There is an unavoidable temporal mismatch between the historical climate data and the PLS survey period, on the order of 50 to 70 years; few meteorological records exist in this region prior to 1895 CE, and no gridded dataset exists at high spatio-temporal resolution for this time period for all climate variables. The effects of temporal mismatch should be minor given that Northern Hemisphere temperature trends were generally small during the 19</w:t>
      </w:r>
      <w:r>
        <w:rPr>
          <w:vertAlign w:val="superscript"/>
        </w:rPr>
        <w:t>th</w:t>
      </w:r>
      <w:r>
        <w:t xml:space="preserve"> century (Mann et al. 2009). To check whether an 1895 to 1919 CE climate normal is a reasonable surrogate for pre-settlement climates we compare </w:t>
      </w:r>
      <w:r>
        <w:lastRenderedPageBreak/>
        <w:t>the instrumental record against dendroclimatic reconstructions of the Palmer Drought Severity Index (Heim 2002) (Figure 1)</w:t>
      </w:r>
      <w:ins w:id="268" w:author="Jack W Williams" w:date="2016-11-27T12:32:00Z">
        <w:r w:rsidR="00F41CFC">
          <w:t xml:space="preserve"> and </w:t>
        </w:r>
      </w:ins>
      <w:del w:id="269" w:author="Jack W Williams" w:date="2016-11-27T12:32:00Z">
        <w:r w:rsidDel="00F41CFC">
          <w:delText xml:space="preserve">. </w:delText>
        </w:r>
      </w:del>
      <w:ins w:id="270" w:author="Jack W Williams" w:date="2016-11-27T12:29:00Z">
        <w:r w:rsidR="006F123C">
          <w:t xml:space="preserve">to early </w:t>
        </w:r>
      </w:ins>
      <w:ins w:id="271" w:author="Jack W Williams" w:date="2016-11-27T12:31:00Z">
        <w:r w:rsidR="006F123C">
          <w:t>temperature</w:t>
        </w:r>
      </w:ins>
      <w:ins w:id="272" w:author="Jack W Williams" w:date="2016-11-27T12:29:00Z">
        <w:r w:rsidR="006F123C">
          <w:t xml:space="preserve"> observations from US military forts, which extend to the 1830s</w:t>
        </w:r>
      </w:ins>
      <w:ins w:id="273" w:author="Jack W Williams" w:date="2016-11-27T12:32:00Z">
        <w:r w:rsidR="00F41CFC">
          <w:t xml:space="preserve"> (Baker et al. 1985, Burnett et al. 2010, Tipton et al. accepted)</w:t>
        </w:r>
      </w:ins>
      <w:ins w:id="274" w:author="Jack W Williams" w:date="2016-11-27T12:29:00Z">
        <w:r w:rsidR="006F123C">
          <w:t xml:space="preserve">. </w:t>
        </w:r>
      </w:ins>
      <w:commentRangeStart w:id="275"/>
      <w:del w:id="276" w:author="Jack W Williams" w:date="2016-11-27T12:33:00Z">
        <w:r w:rsidDel="00F41CFC">
          <w:delText xml:space="preserve">Baker et al. (1985) show long term increases in mean annual temperature at Ft. Snelling and other </w:delText>
        </w:r>
      </w:del>
      <w:del w:id="277" w:author="Jack W Williams" w:date="2016-11-27T12:31:00Z">
        <w:r w:rsidDel="006F123C">
          <w:delText>spatially proximate</w:delText>
        </w:r>
      </w:del>
      <w:del w:id="278" w:author="Jack W Williams" w:date="2016-11-27T12:33:00Z">
        <w:r w:rsidDel="00F41CFC">
          <w:delText xml:space="preserve"> records, while corrected estimates from Fort Leavenworth in Kansas (Burnette et al. 2010) show increasing temperatures in all seasons, with faster increases during winter (0.10</w:delText>
        </w:r>
        <w:r w:rsidDel="00F41CFC">
          <w:rPr>
            <w:vertAlign w:val="superscript"/>
          </w:rPr>
          <w:delText>o</w:delText>
        </w:r>
        <w:r w:rsidDel="00F41CFC">
          <w:delText>C decade</w:delText>
        </w:r>
        <w:r w:rsidDel="00F41CFC">
          <w:rPr>
            <w:vertAlign w:val="superscript"/>
          </w:rPr>
          <w:delText>-1</w:delText>
        </w:r>
        <w:r w:rsidDel="00F41CFC">
          <w:delText>) than during summer (0.07</w:delText>
        </w:r>
        <w:r w:rsidDel="00F41CFC">
          <w:rPr>
            <w:vertAlign w:val="superscript"/>
          </w:rPr>
          <w:delText>o</w:delText>
        </w:r>
        <w:r w:rsidDel="00F41CFC">
          <w:delText>C decade</w:delText>
        </w:r>
        <w:r w:rsidDel="00F41CFC">
          <w:rPr>
            <w:vertAlign w:val="superscript"/>
          </w:rPr>
          <w:delText>-1</w:delText>
        </w:r>
        <w:r w:rsidDel="00F41CFC">
          <w:delText>). This implies that historical estimates may be biased by +0.35</w:delText>
        </w:r>
        <w:r w:rsidDel="00F41CFC">
          <w:rPr>
            <w:vertAlign w:val="superscript"/>
          </w:rPr>
          <w:delText>o</w:delText>
        </w:r>
        <w:r w:rsidDel="00F41CFC">
          <w:delText xml:space="preserve">C for </w:delText>
        </w:r>
        <m:oMath>
          <m:sSub>
            <m:sSubPr>
              <m:ctrlPr>
                <w:rPr>
                  <w:rFonts w:ascii="Cambria Math" w:hAnsi="Cambria Math"/>
                </w:rPr>
              </m:ctrlPr>
            </m:sSubPr>
            <m:e>
              <m:r>
                <w:rPr>
                  <w:rFonts w:ascii="Cambria Math" w:hAnsi="Cambria Math"/>
                </w:rPr>
                <m:t>t</m:t>
              </m:r>
            </m:e>
            <m:sub>
              <m:r>
                <w:rPr>
                  <w:rFonts w:ascii="Cambria Math" w:hAnsi="Cambria Math"/>
                </w:rPr>
                <m:t>max</m:t>
              </m:r>
            </m:sub>
          </m:sSub>
        </m:oMath>
        <w:r w:rsidDel="00F41CFC">
          <w:delText>, by +0.5</w:delText>
        </w:r>
        <w:r w:rsidDel="00F41CFC">
          <w:rPr>
            <w:vertAlign w:val="superscript"/>
          </w:rPr>
          <w:delText>o</w:delText>
        </w:r>
        <w:r w:rsidDel="00F41CFC">
          <w:delText xml:space="preserve">C for </w:delText>
        </w:r>
        <m:oMath>
          <m:sSub>
            <m:sSubPr>
              <m:ctrlPr>
                <w:rPr>
                  <w:rFonts w:ascii="Cambria Math" w:hAnsi="Cambria Math"/>
                </w:rPr>
              </m:ctrlPr>
            </m:sSubPr>
            <m:e>
              <m:r>
                <w:rPr>
                  <w:rFonts w:ascii="Cambria Math" w:hAnsi="Cambria Math"/>
                </w:rPr>
                <m:t>t</m:t>
              </m:r>
            </m:e>
            <m:sub>
              <m:r>
                <w:rPr>
                  <w:rFonts w:ascii="Cambria Math" w:hAnsi="Cambria Math"/>
                </w:rPr>
                <m:t>min</m:t>
              </m:r>
            </m:sub>
          </m:sSub>
        </m:oMath>
        <w:r w:rsidDel="00F41CFC">
          <w:delText xml:space="preserve"> and +0.15</w:delText>
        </w:r>
        <w:r w:rsidDel="00F41CFC">
          <w:rPr>
            <w:vertAlign w:val="superscript"/>
          </w:rPr>
          <w:delText>o</w:delText>
        </w:r>
        <w:r w:rsidDel="00F41CFC">
          <w:delText xml:space="preserve">C for </w:delText>
        </w:r>
        <m:oMath>
          <m:sSub>
            <m:sSubPr>
              <m:ctrlPr>
                <w:rPr>
                  <w:rFonts w:ascii="Cambria Math" w:hAnsi="Cambria Math"/>
                </w:rPr>
              </m:ctrlPr>
            </m:sSubPr>
            <m:e>
              <m:r>
                <w:rPr>
                  <w:rFonts w:ascii="Cambria Math" w:hAnsi="Cambria Math"/>
                </w:rPr>
                <m:t>t</m:t>
              </m:r>
            </m:e>
            <m:sub>
              <m:r>
                <w:rPr>
                  <w:rFonts w:ascii="Cambria Math" w:hAnsi="Cambria Math"/>
                </w:rPr>
                <m:t>diff</m:t>
              </m:r>
            </m:sub>
          </m:sSub>
        </m:oMath>
        <w:r w:rsidDel="00F41CFC">
          <w:delText xml:space="preserve">. </w:delText>
        </w:r>
      </w:del>
      <w:commentRangeEnd w:id="275"/>
      <w:r w:rsidR="00F41CFC">
        <w:rPr>
          <w:rStyle w:val="CommentReference"/>
        </w:rPr>
        <w:commentReference w:id="275"/>
      </w:r>
    </w:p>
    <w:p w:rsidR="008E38DA" w:rsidRDefault="00B67D99">
      <w:pPr>
        <w:pStyle w:val="BodyText"/>
      </w:pPr>
      <w:r>
        <w:t xml:space="preserve">The </w:t>
      </w:r>
      <w:del w:id="279" w:author="Jack W Williams" w:date="2016-11-27T12:34:00Z">
        <w:r w:rsidDel="00F41CFC">
          <w:delText xml:space="preserve">Modern </w:delText>
        </w:r>
      </w:del>
      <w:ins w:id="280" w:author="Jack W Williams" w:date="2016-11-27T12:35:00Z">
        <w:r w:rsidR="00F41CFC">
          <w:t xml:space="preserve">use of two </w:t>
        </w:r>
      </w:ins>
      <w:r>
        <w:t>climate</w:t>
      </w:r>
      <w:ins w:id="281" w:author="Jack W Williams" w:date="2016-11-27T12:35:00Z">
        <w:r w:rsidR="00F41CFC">
          <w:t xml:space="preserve"> normal</w:t>
        </w:r>
      </w:ins>
      <w:ins w:id="282" w:author="Jack W Williams" w:date="2016-11-27T12:37:00Z">
        <w:r w:rsidR="00F41CFC">
          <w:t>s</w:t>
        </w:r>
      </w:ins>
      <w:ins w:id="283" w:author="Jack W Williams" w:date="2016-11-27T12:35:00Z">
        <w:r w:rsidR="00F41CFC">
          <w:t xml:space="preserve"> for the modern period reflects two </w:t>
        </w:r>
      </w:ins>
      <w:ins w:id="284" w:author="Jack W Williams" w:date="2016-11-27T12:36:00Z">
        <w:r w:rsidR="00F41CFC">
          <w:t xml:space="preserve">reasonable </w:t>
        </w:r>
      </w:ins>
      <w:ins w:id="285" w:author="Jack W Williams" w:date="2016-11-27T12:37:00Z">
        <w:r w:rsidR="00F41CFC">
          <w:t>a</w:t>
        </w:r>
      </w:ins>
      <w:ins w:id="286" w:author="Jack W Williams" w:date="2016-11-27T12:36:00Z">
        <w:r w:rsidR="00F41CFC">
          <w:t xml:space="preserve">lternative arguments </w:t>
        </w:r>
      </w:ins>
      <w:ins w:id="287" w:author="Jack W Williams" w:date="2016-11-27T12:37:00Z">
        <w:r w:rsidR="00F41CFC">
          <w:t>about</w:t>
        </w:r>
      </w:ins>
      <w:ins w:id="288" w:author="Jack W Williams" w:date="2016-11-27T12:36:00Z">
        <w:r w:rsidR="00F41CFC">
          <w:t xml:space="preserve"> </w:t>
        </w:r>
      </w:ins>
      <w:ins w:id="289" w:author="Jack W Williams" w:date="2016-11-27T12:38:00Z">
        <w:r w:rsidR="00F41CFC">
          <w:t>what to use</w:t>
        </w:r>
      </w:ins>
      <w:ins w:id="290" w:author="Jack W Williams" w:date="2016-11-27T12:36:00Z">
        <w:r w:rsidR="00F41CFC">
          <w:t xml:space="preserve"> for </w:t>
        </w:r>
      </w:ins>
      <w:ins w:id="291" w:author="Jack W Williams" w:date="2016-11-27T12:37:00Z">
        <w:r w:rsidR="00F41CFC">
          <w:t>describing and modeling tree-climate relationships</w:t>
        </w:r>
      </w:ins>
      <w:ins w:id="292" w:author="Jack W Williams" w:date="2016-11-27T12:36:00Z">
        <w:r w:rsidR="00F41CFC">
          <w:t>.  The 1990 to 2014</w:t>
        </w:r>
      </w:ins>
      <w:r>
        <w:t xml:space="preserve"> </w:t>
      </w:r>
      <w:del w:id="293" w:author="Jack W Williams" w:date="2016-11-27T12:37:00Z">
        <w:r w:rsidDel="00F41CFC">
          <w:delText xml:space="preserve">data uses a </w:delText>
        </w:r>
      </w:del>
      <w:r>
        <w:t xml:space="preserve">climate normal </w:t>
      </w:r>
      <w:del w:id="294" w:author="Jack W Williams" w:date="2016-11-27T12:37:00Z">
        <w:r w:rsidDel="00F41CFC">
          <w:delText xml:space="preserve">that </w:delText>
        </w:r>
      </w:del>
      <w:r>
        <w:t>encompa</w:t>
      </w:r>
      <w:ins w:id="295" w:author="Jack W Williams" w:date="2016-11-27T12:38:00Z">
        <w:r w:rsidR="00F41CFC">
          <w:t>s</w:t>
        </w:r>
      </w:ins>
      <w:r>
        <w:t>ses the period of observation (2000 to 2015) for the FIA data used in this study.</w:t>
      </w:r>
      <w:ins w:id="296" w:author="Jack W Williams" w:date="2016-11-27T12:37:00Z">
        <w:r w:rsidR="00F41CFC">
          <w:t xml:space="preserve"> </w:t>
        </w:r>
      </w:ins>
      <w:ins w:id="297" w:author="Jack W Williams" w:date="2016-11-27T12:38:00Z">
        <w:r w:rsidR="00F41CFC">
          <w:t xml:space="preserve">The 1950 to 1980 normal is closer to the time of establishment of FIA trees, </w:t>
        </w:r>
        <w:commentRangeStart w:id="298"/>
        <w:r w:rsidR="00F41CFC">
          <w:t>which have an average age of 50 to 60 years in this region (REF).</w:t>
        </w:r>
      </w:ins>
      <w:commentRangeEnd w:id="298"/>
      <w:ins w:id="299" w:author="Jack W Williams" w:date="2016-11-27T12:39:00Z">
        <w:r w:rsidR="00F41CFC">
          <w:rPr>
            <w:rStyle w:val="CommentReference"/>
          </w:rPr>
          <w:commentReference w:id="298"/>
        </w:r>
      </w:ins>
      <w:ins w:id="300" w:author="Jack W Williams" w:date="2016-11-27T12:50:00Z">
        <w:r w:rsidR="000E3E0A">
          <w:t xml:space="preserve"> Results in the main text are based on the </w:t>
        </w:r>
      </w:ins>
      <w:ins w:id="301" w:author="Jack W Williams" w:date="2016-11-27T12:51:00Z">
        <w:r w:rsidR="000E3E0A">
          <w:t xml:space="preserve">1990-2014 normals, with the </w:t>
        </w:r>
        <w:commentRangeStart w:id="302"/>
        <w:r w:rsidR="000E3E0A">
          <w:t xml:space="preserve">1950-1980 results </w:t>
        </w:r>
      </w:ins>
      <w:ins w:id="303" w:author="Jack W Williams" w:date="2016-11-27T12:52:00Z">
        <w:r w:rsidR="000E3E0A">
          <w:t>shown in Supplementary Information.</w:t>
        </w:r>
        <w:commentRangeEnd w:id="302"/>
        <w:r w:rsidR="000E3E0A">
          <w:rPr>
            <w:rStyle w:val="CommentReference"/>
          </w:rPr>
          <w:commentReference w:id="302"/>
        </w:r>
      </w:ins>
    </w:p>
    <w:p w:rsidR="008E38DA" w:rsidRDefault="00B67D99">
      <w:pPr>
        <w:pStyle w:val="Heading2"/>
      </w:pPr>
      <w:bookmarkStart w:id="304" w:name="shifts-in-species-distributions-in-clima"/>
      <w:bookmarkEnd w:id="304"/>
      <w:r>
        <w:t>Shifts in Species Distributions in Climate Space</w:t>
      </w:r>
    </w:p>
    <w:p w:rsidR="008E38DA" w:rsidRDefault="00B67D99">
      <w:pPr>
        <w:pStyle w:val="BodyText"/>
      </w:pPr>
      <w:r>
        <w:t>Distributions of tree genera within climate space are described as univariate probability density functions (PDFs) of tree species presence</w:t>
      </w:r>
      <w:ins w:id="305" w:author="Jack W Williams" w:date="2016-11-27T12:40:00Z">
        <w:r w:rsidR="00F41CFC">
          <w:t xml:space="preserve"> in vegetation</w:t>
        </w:r>
      </w:ins>
      <w:r>
        <w:t xml:space="preserve"> (</w:t>
      </w:r>
      <m:oMath>
        <m:r>
          <w:rPr>
            <w:rFonts w:ascii="Cambria Math" w:hAnsi="Cambria Math"/>
          </w:rPr>
          <m:t>V</m:t>
        </m:r>
      </m:oMath>
      <w:r>
        <w:t>) along a climate (</w:t>
      </w:r>
      <m:oMath>
        <m:r>
          <w:rPr>
            <w:rFonts w:ascii="Cambria Math" w:hAnsi="Cambria Math"/>
          </w:rPr>
          <m:t>C</m:t>
        </m:r>
      </m:oMath>
      <w:r>
        <w:t xml:space="preserve">) gradient, estimated using an unweighted Gaussian kernel density estimator, using R's </w:t>
      </w:r>
      <w:r>
        <w:rPr>
          <w:rStyle w:val="VerbatimChar"/>
        </w:rPr>
        <w:t>density</w:t>
      </w:r>
      <w:r>
        <w:t xml:space="preserve"> function. Differences among</w:t>
      </w:r>
      <w:ins w:id="306" w:author="Jack W Williams" w:date="2016-11-27T12:40:00Z">
        <w:r w:rsidR="00F41CFC">
          <w:t xml:space="preserve"> univariate</w:t>
        </w:r>
      </w:ins>
      <w:r>
        <w:t xml:space="preserve"> PDFs are quantified</w:t>
      </w:r>
      <w:ins w:id="307" w:author="Jack W Williams" w:date="2016-11-27T12:40:00Z">
        <w:r w:rsidR="00F41CFC">
          <w:t xml:space="preserve"> for each climate variable</w:t>
        </w:r>
      </w:ins>
      <w:r>
        <w:t xml:space="preserve"> using Hellinger distances (Matthes et al. 2016) </w:t>
      </w:r>
      <w:del w:id="308" w:author="Jack W Williams" w:date="2016-11-27T12:41:00Z">
        <w:r w:rsidDel="00F41CFC">
          <w:delText xml:space="preserve">for </w:delText>
        </w:r>
      </w:del>
      <w:ins w:id="309" w:author="Jack W Williams" w:date="2016-11-27T12:41:00Z">
        <w:r w:rsidR="00F41CFC">
          <w:t xml:space="preserve">among </w:t>
        </w:r>
      </w:ins>
      <w:r>
        <w:t xml:space="preserve">the </w:t>
      </w:r>
      <w:del w:id="310" w:author="Jack W Williams" w:date="2016-11-27T12:41:00Z">
        <w:r w:rsidDel="00F41CFC">
          <w:delText xml:space="preserve">univariate </w:delText>
        </w:r>
      </w:del>
      <w:r>
        <w:t>PDFs representing the four combined states of vegetation and climate (</w:t>
      </w:r>
      <m:oMath>
        <m:sSub>
          <m:sSubPr>
            <m:ctrlPr>
              <w:rPr>
                <w:rFonts w:ascii="Cambria Math" w:hAnsi="Cambria Math"/>
              </w:rPr>
            </m:ctrlPr>
          </m:sSubPr>
          <m:e>
            <m:r>
              <w:rPr>
                <w:rFonts w:ascii="Cambria Math" w:hAnsi="Cambria Math"/>
              </w:rPr>
              <m:t>V</m:t>
            </m:r>
          </m:e>
          <m:sub>
            <m:r>
              <w:rPr>
                <w:rFonts w:ascii="Cambria Math" w:hAnsi="Cambria Math"/>
              </w:rPr>
              <m:t>H</m:t>
            </m:r>
          </m:sub>
        </m:sSub>
        <m:sSub>
          <m:sSubPr>
            <m:ctrlPr>
              <w:rPr>
                <w:rFonts w:ascii="Cambria Math" w:hAnsi="Cambria Math"/>
              </w:rPr>
            </m:ctrlPr>
          </m:sSubPr>
          <m:e>
            <m:r>
              <w:rPr>
                <w:rFonts w:ascii="Cambria Math" w:hAnsi="Cambria Math"/>
              </w:rPr>
              <m:t>C</m:t>
            </m:r>
          </m:e>
          <m:sub>
            <m:r>
              <w:rPr>
                <w:rFonts w:ascii="Cambria Math" w:hAnsi="Cambria Math"/>
              </w:rPr>
              <m:t>H</m:t>
            </m:r>
          </m:sub>
        </m:sSub>
      </m:oMath>
      <w:r>
        <w:t xml:space="preserve">, </w:t>
      </w:r>
      <m:oMath>
        <m:sSub>
          <m:sSubPr>
            <m:ctrlPr>
              <w:rPr>
                <w:rFonts w:ascii="Cambria Math" w:hAnsi="Cambria Math"/>
              </w:rPr>
            </m:ctrlPr>
          </m:sSubPr>
          <m:e>
            <m:r>
              <w:rPr>
                <w:rFonts w:ascii="Cambria Math" w:hAnsi="Cambria Math"/>
              </w:rPr>
              <m:t>V</m:t>
            </m:r>
          </m:e>
          <m:sub>
            <m:r>
              <w:rPr>
                <w:rFonts w:ascii="Cambria Math" w:hAnsi="Cambria Math"/>
              </w:rPr>
              <m:t>H</m:t>
            </m:r>
          </m:sub>
        </m:sSub>
        <m:sSub>
          <m:sSubPr>
            <m:ctrlPr>
              <w:rPr>
                <w:rFonts w:ascii="Cambria Math" w:hAnsi="Cambria Math"/>
              </w:rPr>
            </m:ctrlPr>
          </m:sSubPr>
          <m:e>
            <m:r>
              <w:rPr>
                <w:rFonts w:ascii="Cambria Math" w:hAnsi="Cambria Math"/>
              </w:rPr>
              <m:t>C</m:t>
            </m:r>
          </m:e>
          <m:sub>
            <m:r>
              <w:rPr>
                <w:rFonts w:ascii="Cambria Math" w:hAnsi="Cambria Math"/>
              </w:rPr>
              <m:t>M</m:t>
            </m:r>
          </m:sub>
        </m:sSub>
      </m:oMath>
      <w:r>
        <w:t xml:space="preserve">, </w:t>
      </w:r>
      <m:oMath>
        <m:sSub>
          <m:sSubPr>
            <m:ctrlPr>
              <w:rPr>
                <w:rFonts w:ascii="Cambria Math" w:hAnsi="Cambria Math"/>
              </w:rPr>
            </m:ctrlPr>
          </m:sSubPr>
          <m:e>
            <m:r>
              <w:rPr>
                <w:rFonts w:ascii="Cambria Math" w:hAnsi="Cambria Math"/>
              </w:rPr>
              <m:t>V</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H</m:t>
            </m:r>
          </m:sub>
        </m:sSub>
      </m:oMath>
      <w:r>
        <w:t xml:space="preserve">, </w:t>
      </w:r>
      <m:oMath>
        <m:sSub>
          <m:sSubPr>
            <m:ctrlPr>
              <w:rPr>
                <w:rFonts w:ascii="Cambria Math" w:hAnsi="Cambria Math"/>
              </w:rPr>
            </m:ctrlPr>
          </m:sSubPr>
          <m:e>
            <m:r>
              <w:rPr>
                <w:rFonts w:ascii="Cambria Math" w:hAnsi="Cambria Math"/>
              </w:rPr>
              <m:t>V</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M</m:t>
            </m:r>
          </m:sub>
        </m:sSub>
      </m:oMath>
      <w:r>
        <w:t xml:space="preserve">, where </w:t>
      </w:r>
      <m:oMath>
        <m:r>
          <w:rPr>
            <w:rFonts w:ascii="Cambria Math" w:hAnsi="Cambria Math"/>
          </w:rPr>
          <m:t>M</m:t>
        </m:r>
      </m:oMath>
      <w:r>
        <w:t xml:space="preserve"> and </w:t>
      </w:r>
      <m:oMath>
        <m:r>
          <w:rPr>
            <w:rFonts w:ascii="Cambria Math" w:hAnsi="Cambria Math"/>
          </w:rPr>
          <m:t>H</m:t>
        </m:r>
      </m:oMath>
      <w:r>
        <w:t xml:space="preserve"> represent modern and historical conditions). </w:t>
      </w:r>
      <w:ins w:id="311" w:author="Jack W Williams" w:date="2016-11-27T12:41:00Z">
        <w:r w:rsidR="00F41CFC">
          <w:t xml:space="preserve">The </w:t>
        </w:r>
      </w:ins>
      <w:r>
        <w:t>Hellinger distance for two discrete probability distributions is defined as:</w:t>
      </w:r>
    </w:p>
    <w:p w:rsidR="008E38DA" w:rsidRDefault="00B67D99">
      <w:pPr>
        <w:pStyle w:val="BodyText"/>
      </w:pPr>
      <m:oMathPara>
        <m:oMath>
          <m:r>
            <w:rPr>
              <w:rFonts w:ascii="Cambria Math" w:hAnsi="Cambria Math"/>
            </w:rPr>
            <m:t>H(P,Q)=</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m:t>
                  </m:r>
                </m:e>
              </m:rad>
            </m:den>
          </m:f>
          <m:r>
            <w:rPr>
              <w:rFonts w:ascii="Cambria Math" w:hAnsi="Cambria Math"/>
            </w:rPr>
            <m:t> </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k</m:t>
                  </m:r>
                </m:sup>
                <m:e>
                  <m:r>
                    <w:rPr>
                      <w:rFonts w:ascii="Cambria Math" w:hAnsi="Cambria Math"/>
                    </w:rPr>
                    <m:t>(</m:t>
                  </m:r>
                </m:e>
              </m:nary>
              <m:rad>
                <m:radPr>
                  <m:degHide m:val="1"/>
                  <m:ctrlPr>
                    <w:rPr>
                      <w:rFonts w:ascii="Cambria Math" w:hAnsi="Cambria Math"/>
                    </w:rPr>
                  </m:ctrlPr>
                </m:radPr>
                <m:deg/>
                <m:e>
                  <m:sSub>
                    <m:sSubPr>
                      <m:ctrlPr>
                        <w:rPr>
                          <w:rFonts w:ascii="Cambria Math" w:hAnsi="Cambria Math"/>
                        </w:rPr>
                      </m:ctrlPr>
                    </m:sSubPr>
                    <m:e>
                      <m:r>
                        <w:rPr>
                          <w:rFonts w:ascii="Cambria Math" w:hAnsi="Cambria Math"/>
                        </w:rPr>
                        <m:t>p</m:t>
                      </m:r>
                    </m:e>
                    <m:sub>
                      <m:r>
                        <w:rPr>
                          <w:rFonts w:ascii="Cambria Math" w:hAnsi="Cambria Math"/>
                        </w:rPr>
                        <m:t>i</m:t>
                      </m:r>
                    </m:sub>
                  </m:sSub>
                </m:e>
              </m:rad>
              <m: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q</m:t>
                      </m:r>
                    </m:e>
                    <m:sub>
                      <m:r>
                        <w:rPr>
                          <w:rFonts w:ascii="Cambria Math" w:hAnsi="Cambria Math"/>
                        </w:rPr>
                        <m:t>i</m:t>
                      </m:r>
                    </m:sub>
                  </m:sSub>
                </m:e>
              </m:rad>
              <m:sSup>
                <m:sSupPr>
                  <m:ctrlPr>
                    <w:rPr>
                      <w:rFonts w:ascii="Cambria Math" w:hAnsi="Cambria Math"/>
                    </w:rPr>
                  </m:ctrlPr>
                </m:sSupPr>
                <m:e>
                  <m:r>
                    <w:rPr>
                      <w:rFonts w:ascii="Cambria Math" w:hAnsi="Cambria Math"/>
                    </w:rPr>
                    <m:t>)</m:t>
                  </m:r>
                </m:e>
                <m:sup>
                  <m:r>
                    <w:rPr>
                      <w:rFonts w:ascii="Cambria Math" w:hAnsi="Cambria Math"/>
                    </w:rPr>
                    <m:t>2</m:t>
                  </m:r>
                </m:sup>
              </m:sSup>
            </m:e>
          </m:rad>
        </m:oMath>
      </m:oMathPara>
    </w:p>
    <w:p w:rsidR="008E38DA" w:rsidRDefault="00B67D99">
      <w:pPr>
        <w:pStyle w:val="BodyText"/>
      </w:pPr>
      <w:r>
        <w:t xml:space="preserve">where </w:t>
      </w:r>
      <m:oMath>
        <m:r>
          <w:rPr>
            <w:rFonts w:ascii="Cambria Math" w:hAnsi="Cambria Math"/>
          </w:rPr>
          <m:t>P</m:t>
        </m:r>
      </m:oMath>
      <w:r>
        <w:t xml:space="preserve"> and </w:t>
      </w:r>
      <m:oMath>
        <m:r>
          <w:rPr>
            <w:rFonts w:ascii="Cambria Math" w:hAnsi="Cambria Math"/>
          </w:rPr>
          <m:t>Q</m:t>
        </m:r>
      </m:oMath>
      <w:r>
        <w:t xml:space="preserve"> are the distributions, with a common discrete index </w:t>
      </w:r>
      <m:oMath>
        <m:r>
          <w:rPr>
            <w:rFonts w:ascii="Cambria Math" w:hAnsi="Cambria Math"/>
          </w:rPr>
          <m:t>i</m:t>
        </m:r>
      </m:oMath>
      <w:r>
        <w:t>.</w:t>
      </w:r>
    </w:p>
    <w:p w:rsidR="008E38DA" w:rsidRDefault="00B67D99">
      <w:pPr>
        <w:pStyle w:val="BodyText"/>
      </w:pPr>
      <w:r>
        <w:t xml:space="preserve">The total </w:t>
      </w:r>
      <w:ins w:id="312" w:author="Jack W Williams" w:date="2016-11-27T12:41:00Z">
        <w:r w:rsidR="00F41CFC">
          <w:t xml:space="preserve">observed </w:t>
        </w:r>
      </w:ins>
      <w:r>
        <w:t>shift (</w:t>
      </w:r>
      <m:oMath>
        <m:sSub>
          <m:sSubPr>
            <m:ctrlPr>
              <w:rPr>
                <w:rFonts w:ascii="Cambria Math" w:hAnsi="Cambria Math"/>
              </w:rPr>
            </m:ctrlPr>
          </m:sSubPr>
          <m:e>
            <m:r>
              <w:rPr>
                <w:rFonts w:ascii="Cambria Math" w:hAnsi="Cambria Math"/>
              </w:rPr>
              <m:t>d</m:t>
            </m:r>
          </m:e>
          <m:sub>
            <m:r>
              <w:rPr>
                <w:rFonts w:ascii="Cambria Math" w:hAnsi="Cambria Math"/>
              </w:rPr>
              <m:t>tot</m:t>
            </m:r>
          </m:sub>
        </m:sSub>
      </m:oMath>
      <w:r>
        <w:t>)</w:t>
      </w:r>
      <w:ins w:id="313" w:author="Jack W Williams" w:date="2016-11-27T12:42:00Z">
        <w:r w:rsidR="00F41CFC">
          <w:t xml:space="preserve"> between a historical and modern PDF</w:t>
        </w:r>
      </w:ins>
      <w:r>
        <w:t xml:space="preserve"> is calculated as the Hellinger distance between </w:t>
      </w:r>
      <m:oMath>
        <m:sSub>
          <m:sSubPr>
            <m:ctrlPr>
              <w:rPr>
                <w:rFonts w:ascii="Cambria Math" w:hAnsi="Cambria Math"/>
              </w:rPr>
            </m:ctrlPr>
          </m:sSubPr>
          <m:e>
            <m:r>
              <w:rPr>
                <w:rFonts w:ascii="Cambria Math" w:hAnsi="Cambria Math"/>
              </w:rPr>
              <m:t>V</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M</m:t>
            </m:r>
          </m:sub>
        </m:sSub>
      </m:oMath>
      <w:r>
        <w:t xml:space="preserve"> and </w:t>
      </w:r>
      <m:oMath>
        <m:sSub>
          <m:sSubPr>
            <m:ctrlPr>
              <w:rPr>
                <w:rFonts w:ascii="Cambria Math" w:hAnsi="Cambria Math"/>
              </w:rPr>
            </m:ctrlPr>
          </m:sSubPr>
          <m:e>
            <m:r>
              <w:rPr>
                <w:rFonts w:ascii="Cambria Math" w:hAnsi="Cambria Math"/>
              </w:rPr>
              <m:t>V</m:t>
            </m:r>
          </m:e>
          <m:sub>
            <m:r>
              <w:rPr>
                <w:rFonts w:ascii="Cambria Math" w:hAnsi="Cambria Math"/>
              </w:rPr>
              <m:t>H</m:t>
            </m:r>
          </m:sub>
        </m:sSub>
        <m:sSub>
          <m:sSubPr>
            <m:ctrlPr>
              <w:rPr>
                <w:rFonts w:ascii="Cambria Math" w:hAnsi="Cambria Math"/>
              </w:rPr>
            </m:ctrlPr>
          </m:sSubPr>
          <m:e>
            <m:r>
              <w:rPr>
                <w:rFonts w:ascii="Cambria Math" w:hAnsi="Cambria Math"/>
              </w:rPr>
              <m:t>C</m:t>
            </m:r>
          </m:e>
          <m:sub>
            <m:r>
              <w:rPr>
                <w:rFonts w:ascii="Cambria Math" w:hAnsi="Cambria Math"/>
              </w:rPr>
              <m:t>H</m:t>
            </m:r>
          </m:sub>
        </m:sSub>
      </m:oMath>
      <w:r>
        <w:t xml:space="preserve"> (Figure 2a: top left to bottom right). </w:t>
      </w:r>
      <w:del w:id="314" w:author="Jack W Williams" w:date="2016-11-27T12:42:00Z">
        <w:r w:rsidDel="00F41CFC">
          <w:delText xml:space="preserve">These conditions are observed or recorded in data. </w:delText>
        </w:r>
      </w:del>
      <w:r>
        <w:t xml:space="preserve">The conditions </w:t>
      </w:r>
      <m:oMath>
        <m:sSub>
          <m:sSubPr>
            <m:ctrlPr>
              <w:rPr>
                <w:rFonts w:ascii="Cambria Math" w:hAnsi="Cambria Math"/>
              </w:rPr>
            </m:ctrlPr>
          </m:sSubPr>
          <m:e>
            <m:r>
              <w:rPr>
                <w:rFonts w:ascii="Cambria Math" w:hAnsi="Cambria Math"/>
              </w:rPr>
              <m:t>V</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H</m:t>
            </m:r>
          </m:sub>
        </m:sSub>
      </m:oMath>
      <w:r>
        <w:t xml:space="preserve"> and </w:t>
      </w:r>
      <m:oMath>
        <m:sSub>
          <m:sSubPr>
            <m:ctrlPr>
              <w:rPr>
                <w:rFonts w:ascii="Cambria Math" w:hAnsi="Cambria Math"/>
              </w:rPr>
            </m:ctrlPr>
          </m:sSubPr>
          <m:e>
            <m:r>
              <w:rPr>
                <w:rFonts w:ascii="Cambria Math" w:hAnsi="Cambria Math"/>
              </w:rPr>
              <m:t>V</m:t>
            </m:r>
          </m:e>
          <m:sub>
            <m:r>
              <w:rPr>
                <w:rFonts w:ascii="Cambria Math" w:hAnsi="Cambria Math"/>
              </w:rPr>
              <m:t>H</m:t>
            </m:r>
          </m:sub>
        </m:sSub>
        <m:sSub>
          <m:sSubPr>
            <m:ctrlPr>
              <w:rPr>
                <w:rFonts w:ascii="Cambria Math" w:hAnsi="Cambria Math"/>
              </w:rPr>
            </m:ctrlPr>
          </m:sSubPr>
          <m:e>
            <m:r>
              <w:rPr>
                <w:rFonts w:ascii="Cambria Math" w:hAnsi="Cambria Math"/>
              </w:rPr>
              <m:t>C</m:t>
            </m:r>
          </m:e>
          <m:sub>
            <m:r>
              <w:rPr>
                <w:rFonts w:ascii="Cambria Math" w:hAnsi="Cambria Math"/>
              </w:rPr>
              <m:t>M</m:t>
            </m:r>
          </m:sub>
        </m:sSub>
      </m:oMath>
      <w:r>
        <w:t xml:space="preserve"> are synthetic, generated by superimposing historical climate patterns on modern vegetation distributions and </w:t>
      </w:r>
      <w:del w:id="315" w:author="Jack W Williams" w:date="2016-11-27T12:42:00Z">
        <w:r w:rsidDel="000E3E0A">
          <w:delText>by superimposing modern climate on historical distributions</w:delText>
        </w:r>
      </w:del>
      <w:ins w:id="316" w:author="Jack W Williams" w:date="2016-11-27T12:42:00Z">
        <w:r w:rsidR="000E3E0A">
          <w:t>vice versa</w:t>
        </w:r>
      </w:ins>
      <w:r>
        <w:t xml:space="preserve">. The effect of climate change on shifting </w:t>
      </w:r>
      <w:del w:id="317" w:author="Jack W Williams" w:date="2016-11-27T12:43:00Z">
        <w:r w:rsidDel="000E3E0A">
          <w:delText xml:space="preserve">species </w:delText>
        </w:r>
      </w:del>
      <w:r>
        <w:t xml:space="preserve">PDFs is described as </w:t>
      </w:r>
      <m:oMath>
        <m:sSub>
          <m:sSubPr>
            <m:ctrlPr>
              <w:rPr>
                <w:rFonts w:ascii="Cambria Math" w:hAnsi="Cambria Math"/>
              </w:rPr>
            </m:ctrlPr>
          </m:sSubPr>
          <m:e>
            <m:r>
              <w:rPr>
                <w:rFonts w:ascii="Cambria Math" w:hAnsi="Cambria Math"/>
              </w:rPr>
              <m:t>d</m:t>
            </m:r>
          </m:e>
          <m:sub>
            <m:r>
              <w:rPr>
                <w:rFonts w:ascii="Cambria Math" w:hAnsi="Cambria Math"/>
              </w:rPr>
              <m:t>c</m:t>
            </m:r>
          </m:sub>
        </m:sSub>
      </m:oMath>
      <w:r>
        <w:t>, the difference between PDFs using the early climate normals (</w:t>
      </w:r>
      <m:oMath>
        <m:sSub>
          <m:sSubPr>
            <m:ctrlPr>
              <w:rPr>
                <w:rFonts w:ascii="Cambria Math" w:hAnsi="Cambria Math"/>
              </w:rPr>
            </m:ctrlPr>
          </m:sSubPr>
          <m:e>
            <m:r>
              <w:rPr>
                <w:rFonts w:ascii="Cambria Math" w:hAnsi="Cambria Math"/>
              </w:rPr>
              <m:t>C</m:t>
            </m:r>
          </m:e>
          <m:sub>
            <m:r>
              <w:rPr>
                <w:rFonts w:ascii="Cambria Math" w:hAnsi="Cambria Math"/>
              </w:rPr>
              <m:t>H</m:t>
            </m:r>
          </m:sub>
        </m:sSub>
      </m:oMath>
      <w:r>
        <w:t>) and modern climate normals (</w:t>
      </w:r>
      <m:oMath>
        <m:sSub>
          <m:sSubPr>
            <m:ctrlPr>
              <w:rPr>
                <w:rFonts w:ascii="Cambria Math" w:hAnsi="Cambria Math"/>
              </w:rPr>
            </m:ctrlPr>
          </m:sSubPr>
          <m:e>
            <m:r>
              <w:rPr>
                <w:rFonts w:ascii="Cambria Math" w:hAnsi="Cambria Math"/>
              </w:rPr>
              <m:t>C</m:t>
            </m:r>
          </m:e>
          <m:sub>
            <m:r>
              <w:rPr>
                <w:rFonts w:ascii="Cambria Math" w:hAnsi="Cambria Math"/>
              </w:rPr>
              <m:t>M</m:t>
            </m:r>
          </m:sub>
        </m:sSub>
      </m:oMath>
      <w:r>
        <w:t xml:space="preserve">) overlaid on PLS vegetation (e.g., </w:t>
      </w:r>
      <m:oMath>
        <m:sSub>
          <m:sSubPr>
            <m:ctrlPr>
              <w:rPr>
                <w:rFonts w:ascii="Cambria Math" w:hAnsi="Cambria Math"/>
              </w:rPr>
            </m:ctrlPr>
          </m:sSubPr>
          <m:e>
            <m:r>
              <w:rPr>
                <w:rFonts w:ascii="Cambria Math" w:hAnsi="Cambria Math"/>
              </w:rPr>
              <m:t>V</m:t>
            </m:r>
          </m:e>
          <m:sub>
            <m:r>
              <w:rPr>
                <w:rFonts w:ascii="Cambria Math" w:hAnsi="Cambria Math"/>
              </w:rPr>
              <m:t>H</m:t>
            </m:r>
          </m:sub>
        </m:sSub>
        <m:sSub>
          <m:sSubPr>
            <m:ctrlPr>
              <w:rPr>
                <w:rFonts w:ascii="Cambria Math" w:hAnsi="Cambria Math"/>
              </w:rPr>
            </m:ctrlPr>
          </m:sSubPr>
          <m:e>
            <m:r>
              <w:rPr>
                <w:rFonts w:ascii="Cambria Math" w:hAnsi="Cambria Math"/>
              </w:rPr>
              <m:t>C</m:t>
            </m:r>
          </m:e>
          <m:sub>
            <m:r>
              <w:rPr>
                <w:rFonts w:ascii="Cambria Math" w:hAnsi="Cambria Math"/>
              </w:rPr>
              <m:t>H</m:t>
            </m:r>
          </m:sub>
        </m:sSub>
      </m:oMath>
      <w:r>
        <w:t xml:space="preserve"> versus </w:t>
      </w:r>
      <m:oMath>
        <m:sSub>
          <m:sSubPr>
            <m:ctrlPr>
              <w:rPr>
                <w:rFonts w:ascii="Cambria Math" w:hAnsi="Cambria Math"/>
              </w:rPr>
            </m:ctrlPr>
          </m:sSubPr>
          <m:e>
            <m:r>
              <w:rPr>
                <w:rFonts w:ascii="Cambria Math" w:hAnsi="Cambria Math"/>
              </w:rPr>
              <m:t>V</m:t>
            </m:r>
          </m:e>
          <m:sub>
            <m:r>
              <w:rPr>
                <w:rFonts w:ascii="Cambria Math" w:hAnsi="Cambria Math"/>
              </w:rPr>
              <m:t>H</m:t>
            </m:r>
          </m:sub>
        </m:sSub>
        <m:sSub>
          <m:sSubPr>
            <m:ctrlPr>
              <w:rPr>
                <w:rFonts w:ascii="Cambria Math" w:hAnsi="Cambria Math"/>
              </w:rPr>
            </m:ctrlPr>
          </m:sSubPr>
          <m:e>
            <m:r>
              <w:rPr>
                <w:rFonts w:ascii="Cambria Math" w:hAnsi="Cambria Math"/>
              </w:rPr>
              <m:t>C</m:t>
            </m:r>
          </m:e>
          <m:sub>
            <m:r>
              <w:rPr>
                <w:rFonts w:ascii="Cambria Math" w:hAnsi="Cambria Math"/>
              </w:rPr>
              <m:t>M</m:t>
            </m:r>
          </m:sub>
        </m:sSub>
      </m:oMath>
      <w:r>
        <w:t xml:space="preserve">; Figure 2a; left column). </w:t>
      </w:r>
      <w:del w:id="318" w:author="Jack W Williams" w:date="2016-11-27T12:43:00Z">
        <w:r w:rsidDel="000E3E0A">
          <w:delText>We interpret</w:delText>
        </w:r>
      </w:del>
      <w:ins w:id="319" w:author="Jack W Williams" w:date="2016-11-27T12:43:00Z">
        <w:r w:rsidR="000E3E0A">
          <w:t xml:space="preserve">The effect of vegetation change </w:t>
        </w:r>
      </w:ins>
      <w:ins w:id="320" w:author="Jack W Williams" w:date="2016-11-27T12:48:00Z">
        <w:r w:rsidR="000E3E0A">
          <w:t>on shifting PDFs is</w:t>
        </w:r>
      </w:ins>
      <w:ins w:id="321" w:author="Jack W Williams" w:date="2016-11-27T12:43:00Z">
        <w:r w:rsidR="000E3E0A">
          <w:t xml:space="preserve"> similarly described as </w:t>
        </w:r>
      </w:ins>
      <m:oMath>
        <m:sSub>
          <m:sSubPr>
            <m:ctrlPr>
              <w:ins w:id="322" w:author="Jack W Williams" w:date="2016-11-27T12:45:00Z">
                <w:rPr>
                  <w:rFonts w:ascii="Cambria Math" w:hAnsi="Cambria Math"/>
                </w:rPr>
              </w:ins>
            </m:ctrlPr>
          </m:sSubPr>
          <m:e>
            <m:r>
              <w:ins w:id="323" w:author="Jack W Williams" w:date="2016-11-27T12:45:00Z">
                <w:rPr>
                  <w:rFonts w:ascii="Cambria Math" w:hAnsi="Cambria Math"/>
                </w:rPr>
                <m:t>d</m:t>
              </w:ins>
            </m:r>
          </m:e>
          <m:sub>
            <m:r>
              <w:ins w:id="324" w:author="Jack W Williams" w:date="2016-11-27T12:45:00Z">
                <w:rPr>
                  <w:rFonts w:ascii="Cambria Math" w:hAnsi="Cambria Math"/>
                </w:rPr>
                <m:t>v</m:t>
              </w:ins>
            </m:r>
          </m:sub>
        </m:sSub>
      </m:oMath>
      <w:ins w:id="325" w:author="Jack W Williams" w:date="2016-11-27T12:43:00Z">
        <w:r w:rsidR="000E3E0A">
          <w:t xml:space="preserve">, the Hellinger distance </w:t>
        </w:r>
      </w:ins>
      <w:ins w:id="326" w:author="Jack W Williams" w:date="2016-11-27T12:45:00Z">
        <w:r w:rsidR="000E3E0A" w:rsidRPr="000E3E0A">
          <w:rPr>
            <w:rPrChange w:id="327" w:author="Jack W Williams" w:date="2016-11-27T12:45:00Z">
              <w:rPr>
                <w:i/>
              </w:rPr>
            </w:rPrChange>
          </w:rPr>
          <w:t>between</w:t>
        </w:r>
        <w:r w:rsidR="000E3E0A">
          <w:t xml:space="preserve"> </w:t>
        </w:r>
        <m:oMath>
          <m:sSub>
            <m:sSubPr>
              <m:ctrlPr>
                <w:rPr>
                  <w:rFonts w:ascii="Cambria Math" w:hAnsi="Cambria Math"/>
                </w:rPr>
              </m:ctrlPr>
            </m:sSubPr>
            <m:e>
              <m:r>
                <w:rPr>
                  <w:rFonts w:ascii="Cambria Math" w:hAnsi="Cambria Math"/>
                </w:rPr>
                <m:t>V</m:t>
              </m:r>
            </m:e>
            <m:sub>
              <m:r>
                <w:rPr>
                  <w:rFonts w:ascii="Cambria Math" w:hAnsi="Cambria Math"/>
                </w:rPr>
                <m:t>H</m:t>
              </m:r>
            </m:sub>
          </m:sSub>
          <m:sSub>
            <m:sSubPr>
              <m:ctrlPr>
                <w:rPr>
                  <w:rFonts w:ascii="Cambria Math" w:hAnsi="Cambria Math"/>
                </w:rPr>
              </m:ctrlPr>
            </m:sSubPr>
            <m:e>
              <m:r>
                <w:rPr>
                  <w:rFonts w:ascii="Cambria Math" w:hAnsi="Cambria Math"/>
                </w:rPr>
                <m:t>C</m:t>
              </m:r>
            </m:e>
            <m:sub>
              <m:r>
                <w:rPr>
                  <w:rFonts w:ascii="Cambria Math" w:hAnsi="Cambria Math"/>
                </w:rPr>
                <m:t>H</m:t>
              </m:r>
            </m:sub>
          </m:sSub>
        </m:oMath>
        <w:r w:rsidR="000E3E0A">
          <w:t xml:space="preserve"> and </w:t>
        </w:r>
        <m:oMath>
          <m:sSub>
            <m:sSubPr>
              <m:ctrlPr>
                <w:rPr>
                  <w:rFonts w:ascii="Cambria Math" w:hAnsi="Cambria Math"/>
                </w:rPr>
              </m:ctrlPr>
            </m:sSubPr>
            <m:e>
              <m:r>
                <w:rPr>
                  <w:rFonts w:ascii="Cambria Math" w:hAnsi="Cambria Math"/>
                </w:rPr>
                <m:t>V</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H</m:t>
              </m:r>
            </m:sub>
          </m:sSub>
        </m:oMath>
        <w:r w:rsidR="000E3E0A">
          <w:t xml:space="preserve"> </w:t>
        </w:r>
      </w:ins>
      <w:r>
        <w:t xml:space="preserve"> </w:t>
      </w:r>
      <w:del w:id="328" w:author="Jack W Williams" w:date="2016-11-27T12:44:00Z">
        <w:r w:rsidDel="000E3E0A">
          <w:delText>PDF changes estimated from vegetation change (</w:delText>
        </w:r>
        <m:oMath>
          <m:sSub>
            <m:sSubPr>
              <m:ctrlPr>
                <w:rPr>
                  <w:rFonts w:ascii="Cambria Math" w:hAnsi="Cambria Math"/>
                </w:rPr>
              </m:ctrlPr>
            </m:sSubPr>
            <m:e>
              <m:r>
                <w:rPr>
                  <w:rFonts w:ascii="Cambria Math" w:hAnsi="Cambria Math"/>
                </w:rPr>
                <m:t>V</m:t>
              </m:r>
            </m:e>
            <m:sub>
              <m:r>
                <w:rPr>
                  <w:rFonts w:ascii="Cambria Math" w:hAnsi="Cambria Math"/>
                </w:rPr>
                <m:t>H</m:t>
              </m:r>
            </m:sub>
          </m:sSub>
        </m:oMath>
        <w:r w:rsidDel="000E3E0A">
          <w:delText xml:space="preserve"> to {</w:delText>
        </w:r>
        <m:oMath>
          <m:sSub>
            <m:sSubPr>
              <m:ctrlPr>
                <w:rPr>
                  <w:rFonts w:ascii="Cambria Math" w:hAnsi="Cambria Math"/>
                </w:rPr>
              </m:ctrlPr>
            </m:sSubPr>
            <m:e>
              <m:r>
                <w:rPr>
                  <w:rFonts w:ascii="Cambria Math" w:hAnsi="Cambria Math"/>
                </w:rPr>
                <m:t>V</m:t>
              </m:r>
            </m:e>
            <m:sub>
              <m:r>
                <w:rPr>
                  <w:rFonts w:ascii="Cambria Math" w:hAnsi="Cambria Math"/>
                </w:rPr>
                <m:t>M</m:t>
              </m:r>
            </m:sub>
          </m:sSub>
        </m:oMath>
        <w:r w:rsidDel="000E3E0A">
          <w:delText xml:space="preserve">) superimposed on historical climate </w:delText>
        </w:r>
      </w:del>
      <w:r>
        <w:t>(</w:t>
      </w:r>
      <w:ins w:id="329" w:author="Jack W Williams" w:date="2016-11-27T12:48:00Z">
        <w:r w:rsidR="000E3E0A">
          <w:t>t</w:t>
        </w:r>
      </w:ins>
      <w:del w:id="330" w:author="Jack W Williams" w:date="2016-11-27T12:44:00Z">
        <w:r w:rsidDel="000E3E0A">
          <w:rPr>
            <w:i/>
          </w:rPr>
          <w:delText>e.g.</w:delText>
        </w:r>
        <w:r w:rsidDel="000E3E0A">
          <w:delText xml:space="preserve">, </w:delText>
        </w:r>
        <m:oMath>
          <m:sSub>
            <m:sSubPr>
              <m:ctrlPr>
                <w:rPr>
                  <w:rFonts w:ascii="Cambria Math" w:hAnsi="Cambria Math"/>
                </w:rPr>
              </m:ctrlPr>
            </m:sSubPr>
            <m:e>
              <m:r>
                <w:rPr>
                  <w:rFonts w:ascii="Cambria Math" w:hAnsi="Cambria Math"/>
                </w:rPr>
                <m:t>V</m:t>
              </m:r>
            </m:e>
            <m:sub>
              <m:r>
                <w:rPr>
                  <w:rFonts w:ascii="Cambria Math" w:hAnsi="Cambria Math"/>
                </w:rPr>
                <m:t>H</m:t>
              </m:r>
            </m:sub>
          </m:sSub>
          <m:sSub>
            <m:sSubPr>
              <m:ctrlPr>
                <w:rPr>
                  <w:rFonts w:ascii="Cambria Math" w:hAnsi="Cambria Math"/>
                </w:rPr>
              </m:ctrlPr>
            </m:sSubPr>
            <m:e>
              <m:r>
                <w:rPr>
                  <w:rFonts w:ascii="Cambria Math" w:hAnsi="Cambria Math"/>
                </w:rPr>
                <m:t>C</m:t>
              </m:r>
            </m:e>
            <m:sub>
              <m:r>
                <w:rPr>
                  <w:rFonts w:ascii="Cambria Math" w:hAnsi="Cambria Math"/>
                </w:rPr>
                <m:t>H</m:t>
              </m:r>
            </m:sub>
          </m:sSub>
        </m:oMath>
        <w:r w:rsidDel="000E3E0A">
          <w:delText xml:space="preserve"> versus </w:delText>
        </w:r>
        <m:oMath>
          <m:sSub>
            <m:sSubPr>
              <m:ctrlPr>
                <w:rPr>
                  <w:rFonts w:ascii="Cambria Math" w:hAnsi="Cambria Math"/>
                </w:rPr>
              </m:ctrlPr>
            </m:sSubPr>
            <m:e>
              <m:r>
                <w:rPr>
                  <w:rFonts w:ascii="Cambria Math" w:hAnsi="Cambria Math"/>
                </w:rPr>
                <m:t>V</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H</m:t>
              </m:r>
            </m:sub>
          </m:sSub>
        </m:oMath>
        <w:r w:rsidDel="000E3E0A">
          <w:delText xml:space="preserve">; </w:delText>
        </w:r>
      </w:del>
      <w:del w:id="331" w:author="Jack W Williams" w:date="2016-11-27T12:45:00Z">
        <w:r w:rsidDel="000E3E0A">
          <w:delText xml:space="preserve">modeled </w:delText>
        </w:r>
        <w:r w:rsidDel="000E3E0A">
          <w:lastRenderedPageBreak/>
          <w:delText>by a shift along the t</w:delText>
        </w:r>
      </w:del>
      <w:r>
        <w:t>op row of Figure 2a)</w:t>
      </w:r>
      <w:ins w:id="332" w:author="Jack W Williams" w:date="2016-11-27T12:45:00Z">
        <w:r w:rsidR="000E3E0A">
          <w:t xml:space="preserve">. Because Euro-American land use </w:t>
        </w:r>
      </w:ins>
      <w:ins w:id="333" w:author="Jack W Williams" w:date="2016-11-27T12:48:00Z">
        <w:r w:rsidR="000E3E0A">
          <w:t>is</w:t>
        </w:r>
      </w:ins>
      <w:ins w:id="334" w:author="Jack W Williams" w:date="2016-11-27T12:45:00Z">
        <w:r w:rsidR="000E3E0A">
          <w:t xml:space="preserve"> the dominant driver of vegetation change in the upper Midwest over the past two centuries (Intro</w:t>
        </w:r>
      </w:ins>
      <w:ins w:id="335" w:author="Jack W Williams" w:date="2016-11-27T12:46:00Z">
        <w:r w:rsidR="000E3E0A">
          <w:t xml:space="preserve">duction), we often </w:t>
        </w:r>
      </w:ins>
      <w:ins w:id="336" w:author="Jack W Williams" w:date="2016-11-27T12:47:00Z">
        <w:r w:rsidR="000E3E0A">
          <w:t>attribute shifts recorded by</w:t>
        </w:r>
        <w:r w:rsidR="000E3E0A" w:rsidRPr="000E3E0A">
          <w:t xml:space="preserve"> </w:t>
        </w:r>
        <m:oMath>
          <m:sSub>
            <m:sSubPr>
              <m:ctrlPr>
                <w:rPr>
                  <w:rFonts w:ascii="Cambria Math" w:hAnsi="Cambria Math"/>
                </w:rPr>
              </m:ctrlPr>
            </m:sSubPr>
            <m:e>
              <m:r>
                <w:rPr>
                  <w:rFonts w:ascii="Cambria Math" w:hAnsi="Cambria Math"/>
                </w:rPr>
                <m:t>d</m:t>
              </m:r>
            </m:e>
            <m:sub>
              <m:r>
                <w:rPr>
                  <w:rFonts w:ascii="Cambria Math" w:hAnsi="Cambria Math"/>
                </w:rPr>
                <m:t>v</m:t>
              </m:r>
            </m:sub>
          </m:sSub>
        </m:oMath>
        <w:r w:rsidR="000E3E0A">
          <w:t xml:space="preserve">,  </w:t>
        </w:r>
      </w:ins>
      <w:del w:id="337" w:author="Jack W Williams" w:date="2016-11-27T12:47:00Z">
        <w:r w:rsidDel="000E3E0A">
          <w:delText xml:space="preserve"> to indicate change in vegetation attributed to land use change, or, more precicely,</w:delText>
        </w:r>
      </w:del>
      <w:r>
        <w:t xml:space="preserve"> </w:t>
      </w:r>
      <w:ins w:id="338" w:author="Jack W Williams" w:date="2016-11-27T12:47:00Z">
        <w:r w:rsidR="000E3E0A">
          <w:t xml:space="preserve">to </w:t>
        </w:r>
      </w:ins>
      <w:r>
        <w:t xml:space="preserve">the land use change associated with EuroAmerican settlement. </w:t>
      </w:r>
      <w:del w:id="339" w:author="Jack W Williams" w:date="2016-11-27T12:47:00Z">
        <w:r w:rsidDel="000E3E0A">
          <w:delText xml:space="preserve">We describe the Hellinger distance between </w:delText>
        </w:r>
        <m:oMath>
          <m:sSub>
            <m:sSubPr>
              <m:ctrlPr>
                <w:rPr>
                  <w:rFonts w:ascii="Cambria Math" w:hAnsi="Cambria Math"/>
                </w:rPr>
              </m:ctrlPr>
            </m:sSubPr>
            <m:e>
              <m:r>
                <w:rPr>
                  <w:rFonts w:ascii="Cambria Math" w:hAnsi="Cambria Math"/>
                </w:rPr>
                <m:t>V</m:t>
              </m:r>
            </m:e>
            <m:sub>
              <m:r>
                <w:rPr>
                  <w:rFonts w:ascii="Cambria Math" w:hAnsi="Cambria Math"/>
                </w:rPr>
                <m:t>H</m:t>
              </m:r>
            </m:sub>
          </m:sSub>
          <m:sSub>
            <m:sSubPr>
              <m:ctrlPr>
                <w:rPr>
                  <w:rFonts w:ascii="Cambria Math" w:hAnsi="Cambria Math"/>
                </w:rPr>
              </m:ctrlPr>
            </m:sSubPr>
            <m:e>
              <m:r>
                <w:rPr>
                  <w:rFonts w:ascii="Cambria Math" w:hAnsi="Cambria Math"/>
                </w:rPr>
                <m:t>C</m:t>
              </m:r>
            </m:e>
            <m:sub>
              <m:r>
                <w:rPr>
                  <w:rFonts w:ascii="Cambria Math" w:hAnsi="Cambria Math"/>
                </w:rPr>
                <m:t>H</m:t>
              </m:r>
            </m:sub>
          </m:sSub>
        </m:oMath>
        <w:r w:rsidDel="000E3E0A">
          <w:delText xml:space="preserve"> and </w:delText>
        </w:r>
        <m:oMath>
          <m:sSub>
            <m:sSubPr>
              <m:ctrlPr>
                <w:rPr>
                  <w:rFonts w:ascii="Cambria Math" w:hAnsi="Cambria Math"/>
                </w:rPr>
              </m:ctrlPr>
            </m:sSubPr>
            <m:e>
              <m:r>
                <w:rPr>
                  <w:rFonts w:ascii="Cambria Math" w:hAnsi="Cambria Math"/>
                </w:rPr>
                <m:t>V</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H</m:t>
              </m:r>
            </m:sub>
          </m:sSub>
        </m:oMath>
        <w:r w:rsidDel="000E3E0A">
          <w:delText xml:space="preserve"> as </w:delText>
        </w:r>
        <m:oMath>
          <m:sSub>
            <m:sSubPr>
              <m:ctrlPr>
                <w:rPr>
                  <w:rFonts w:ascii="Cambria Math" w:hAnsi="Cambria Math"/>
                </w:rPr>
              </m:ctrlPr>
            </m:sSubPr>
            <m:e>
              <m:r>
                <w:rPr>
                  <w:rFonts w:ascii="Cambria Math" w:hAnsi="Cambria Math"/>
                </w:rPr>
                <m:t>d</m:t>
              </m:r>
            </m:e>
            <m:sub>
              <m:r>
                <w:rPr>
                  <w:rFonts w:ascii="Cambria Math" w:hAnsi="Cambria Math"/>
                </w:rPr>
                <m:t>v</m:t>
              </m:r>
            </m:sub>
          </m:sSub>
        </m:oMath>
        <w:r w:rsidDel="000E3E0A">
          <w:delText>.</w:delText>
        </w:r>
      </w:del>
    </w:p>
    <w:p w:rsidR="008E38DA" w:rsidRDefault="00B67D99">
      <w:pPr>
        <w:pStyle w:val="BodyText"/>
      </w:pPr>
      <w:r>
        <w:t>We develop an attribution index, (</w:t>
      </w:r>
      <m:oMath>
        <m:sSub>
          <m:sSubPr>
            <m:ctrlPr>
              <w:rPr>
                <w:rFonts w:ascii="Cambria Math" w:hAnsi="Cambria Math"/>
              </w:rPr>
            </m:ctrlPr>
          </m:sSubPr>
          <m:e>
            <m:r>
              <w:rPr>
                <w:rFonts w:ascii="Cambria Math" w:hAnsi="Cambria Math"/>
              </w:rPr>
              <m:t>δ</m:t>
            </m:r>
          </m:e>
          <m:sub>
            <m:r>
              <w:rPr>
                <w:rFonts w:ascii="Cambria Math" w:hAnsi="Cambria Math"/>
              </w:rPr>
              <m:t>d</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v</m:t>
            </m:r>
          </m:sub>
        </m:sSub>
      </m:oMath>
      <w:r>
        <w:t xml:space="preserve">), such that negative values of </w:t>
      </w:r>
      <m:oMath>
        <m:sSub>
          <m:sSubPr>
            <m:ctrlPr>
              <w:rPr>
                <w:rFonts w:ascii="Cambria Math" w:hAnsi="Cambria Math"/>
              </w:rPr>
            </m:ctrlPr>
          </m:sSubPr>
          <m:e>
            <m:r>
              <w:rPr>
                <w:rFonts w:ascii="Cambria Math" w:hAnsi="Cambria Math"/>
              </w:rPr>
              <m:t>δ</m:t>
            </m:r>
          </m:e>
          <m:sub>
            <m:r>
              <w:rPr>
                <w:rFonts w:ascii="Cambria Math" w:hAnsi="Cambria Math"/>
              </w:rPr>
              <m:t>d</m:t>
            </m:r>
          </m:sub>
        </m:sSub>
      </m:oMath>
      <w:r>
        <w:t xml:space="preserve"> indicate stronger influence of historical land use on shifting climate distributions, while positive values indicate a stronger influence of historical climate change on shifting tree distributions.</w:t>
      </w:r>
    </w:p>
    <w:p w:rsidR="008E38DA" w:rsidRDefault="00B67D99">
      <w:pPr>
        <w:pStyle w:val="BodyText"/>
      </w:pPr>
      <w:r>
        <w:t xml:space="preserve">To assess whether the effects of historical land use and climatic changes are compounding, counteracting or confounding we perform a set of t-tests, using the conservative Bonferroni correction to account for multiple tests. For each taxon and climate variable pair we test whether </w:t>
      </w:r>
      <m:oMath>
        <m:sSub>
          <m:sSubPr>
            <m:ctrlPr>
              <w:rPr>
                <w:rFonts w:ascii="Cambria Math" w:hAnsi="Cambria Math"/>
              </w:rPr>
            </m:ctrlPr>
          </m:sSubPr>
          <m:e>
            <m:r>
              <w:rPr>
                <w:rFonts w:ascii="Cambria Math" w:hAnsi="Cambria Math"/>
              </w:rPr>
              <m:t>V</m:t>
            </m:r>
          </m:e>
          <m:sub>
            <m:r>
              <w:rPr>
                <w:rFonts w:ascii="Cambria Math" w:hAnsi="Cambria Math"/>
              </w:rPr>
              <m:t>H</m:t>
            </m:r>
          </m:sub>
        </m:sSub>
        <m:sSub>
          <m:sSubPr>
            <m:ctrlPr>
              <w:rPr>
                <w:rFonts w:ascii="Cambria Math" w:hAnsi="Cambria Math"/>
              </w:rPr>
            </m:ctrlPr>
          </m:sSubPr>
          <m:e>
            <m:r>
              <w:rPr>
                <w:rFonts w:ascii="Cambria Math" w:hAnsi="Cambria Math"/>
              </w:rPr>
              <m:t>C</m:t>
            </m:r>
          </m:e>
          <m:sub>
            <m:r>
              <w:rPr>
                <w:rFonts w:ascii="Cambria Math" w:hAnsi="Cambria Math"/>
              </w:rPr>
              <m:t>H</m:t>
            </m:r>
          </m:sub>
        </m:sSub>
      </m:oMath>
      <w:r>
        <w:t xml:space="preserve"> and </w:t>
      </w:r>
      <m:oMath>
        <m:sSub>
          <m:sSubPr>
            <m:ctrlPr>
              <w:rPr>
                <w:rFonts w:ascii="Cambria Math" w:hAnsi="Cambria Math"/>
              </w:rPr>
            </m:ctrlPr>
          </m:sSubPr>
          <m:e>
            <m:r>
              <w:rPr>
                <w:rFonts w:ascii="Cambria Math" w:hAnsi="Cambria Math"/>
              </w:rPr>
              <m:t>V</m:t>
            </m:r>
          </m:e>
          <m:sub>
            <m:r>
              <w:rPr>
                <w:rFonts w:ascii="Cambria Math" w:hAnsi="Cambria Math"/>
              </w:rPr>
              <m:t>H</m:t>
            </m:r>
          </m:sub>
        </m:sSub>
        <m:sSub>
          <m:sSubPr>
            <m:ctrlPr>
              <w:rPr>
                <w:rFonts w:ascii="Cambria Math" w:hAnsi="Cambria Math"/>
              </w:rPr>
            </m:ctrlPr>
          </m:sSubPr>
          <m:e>
            <m:r>
              <w:rPr>
                <w:rFonts w:ascii="Cambria Math" w:hAnsi="Cambria Math"/>
              </w:rPr>
              <m:t>C</m:t>
            </m:r>
          </m:e>
          <m:sub>
            <m:r>
              <w:rPr>
                <w:rFonts w:ascii="Cambria Math" w:hAnsi="Cambria Math"/>
              </w:rPr>
              <m:t>M</m:t>
            </m:r>
          </m:sub>
        </m:sSub>
      </m:oMath>
      <w:r>
        <w:t xml:space="preserve"> (attribution to climate change), and </w:t>
      </w:r>
      <m:oMath>
        <m:sSub>
          <m:sSubPr>
            <m:ctrlPr>
              <w:rPr>
                <w:rFonts w:ascii="Cambria Math" w:hAnsi="Cambria Math"/>
              </w:rPr>
            </m:ctrlPr>
          </m:sSubPr>
          <m:e>
            <m:r>
              <w:rPr>
                <w:rFonts w:ascii="Cambria Math" w:hAnsi="Cambria Math"/>
              </w:rPr>
              <m:t>V</m:t>
            </m:r>
          </m:e>
          <m:sub>
            <m:r>
              <w:rPr>
                <w:rFonts w:ascii="Cambria Math" w:hAnsi="Cambria Math"/>
              </w:rPr>
              <m:t>H</m:t>
            </m:r>
          </m:sub>
        </m:sSub>
        <m:sSub>
          <m:sSubPr>
            <m:ctrlPr>
              <w:rPr>
                <w:rFonts w:ascii="Cambria Math" w:hAnsi="Cambria Math"/>
              </w:rPr>
            </m:ctrlPr>
          </m:sSubPr>
          <m:e>
            <m:r>
              <w:rPr>
                <w:rFonts w:ascii="Cambria Math" w:hAnsi="Cambria Math"/>
              </w:rPr>
              <m:t>C</m:t>
            </m:r>
          </m:e>
          <m:sub>
            <m:r>
              <w:rPr>
                <w:rFonts w:ascii="Cambria Math" w:hAnsi="Cambria Math"/>
              </w:rPr>
              <m:t>H</m:t>
            </m:r>
          </m:sub>
        </m:sSub>
      </m:oMath>
      <w:r>
        <w:t xml:space="preserve"> and </w:t>
      </w:r>
      <m:oMath>
        <m:sSub>
          <m:sSubPr>
            <m:ctrlPr>
              <w:rPr>
                <w:rFonts w:ascii="Cambria Math" w:hAnsi="Cambria Math"/>
              </w:rPr>
            </m:ctrlPr>
          </m:sSubPr>
          <m:e>
            <m:r>
              <w:rPr>
                <w:rFonts w:ascii="Cambria Math" w:hAnsi="Cambria Math"/>
              </w:rPr>
              <m:t>V</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H</m:t>
            </m:r>
          </m:sub>
        </m:sSub>
      </m:oMath>
      <w:r>
        <w:t xml:space="preserve"> (attribution to </w:t>
      </w:r>
      <w:del w:id="340" w:author="Jack W Williams" w:date="2016-11-27T10:06:00Z">
        <w:r w:rsidDel="003701DA">
          <w:delText>land-use</w:delText>
        </w:r>
      </w:del>
      <w:ins w:id="341" w:author="Jack W Williams" w:date="2016-11-27T10:06:00Z">
        <w:r w:rsidR="003701DA">
          <w:t>vegetation</w:t>
        </w:r>
      </w:ins>
      <w:r>
        <w:t xml:space="preserve"> change) distributions are significantly different. If both changes are significant and of the same sign, then the shift is compounding. If both are significant and in opposite directions then the shift is counteracting. If either or both changes are not significant, then the change is defined as confounding.</w:t>
      </w:r>
    </w:p>
    <w:p w:rsidR="008E38DA" w:rsidRDefault="00B67D99">
      <w:pPr>
        <w:pStyle w:val="Heading2"/>
      </w:pPr>
      <w:bookmarkStart w:id="342" w:name="analysis"/>
      <w:bookmarkEnd w:id="342"/>
      <w:r>
        <w:t>Analysis</w:t>
      </w:r>
    </w:p>
    <w:p w:rsidR="008E38DA" w:rsidRDefault="00B67D99">
      <w:pPr>
        <w:pStyle w:val="FirstParagraph"/>
      </w:pPr>
      <w:r>
        <w:t xml:space="preserve">All </w:t>
      </w:r>
      <w:del w:id="343" w:author="Jack W Williams" w:date="2016-11-27T12:49:00Z">
        <w:r w:rsidDel="000E3E0A">
          <w:delText xml:space="preserve">analysis </w:delText>
        </w:r>
      </w:del>
      <w:ins w:id="344" w:author="Jack W Williams" w:date="2016-11-27T12:49:00Z">
        <w:r w:rsidR="000E3E0A">
          <w:t xml:space="preserve">analyses </w:t>
        </w:r>
      </w:ins>
      <w:r>
        <w:t>use</w:t>
      </w:r>
      <w:del w:id="345" w:author="Jack W Williams" w:date="2016-11-27T12:50:00Z">
        <w:r w:rsidDel="000E3E0A">
          <w:delText>s</w:delText>
        </w:r>
      </w:del>
      <w:r>
        <w:t xml:space="preserve"> R (R Core Team 2014), RMarkdown (Allaire et al. 2016) and R packages </w:t>
      </w:r>
      <w:r>
        <w:rPr>
          <w:rStyle w:val="VerbatimChar"/>
        </w:rPr>
        <w:t>colorspace</w:t>
      </w:r>
      <w:r>
        <w:t xml:space="preserve">, </w:t>
      </w:r>
      <w:r>
        <w:rPr>
          <w:rStyle w:val="VerbatimChar"/>
        </w:rPr>
        <w:t>captioner</w:t>
      </w:r>
      <w:r>
        <w:t xml:space="preserve">, </w:t>
      </w:r>
      <w:r>
        <w:rPr>
          <w:rStyle w:val="VerbatimChar"/>
        </w:rPr>
        <w:t>raster</w:t>
      </w:r>
      <w:r>
        <w:t xml:space="preserve">, </w:t>
      </w:r>
      <w:r>
        <w:rPr>
          <w:rStyle w:val="VerbatimChar"/>
        </w:rPr>
        <w:t>ggplot2</w:t>
      </w:r>
      <w:r>
        <w:t xml:space="preserve">, </w:t>
      </w:r>
      <w:r>
        <w:rPr>
          <w:rStyle w:val="VerbatimChar"/>
        </w:rPr>
        <w:t>mgcv</w:t>
      </w:r>
      <w:r>
        <w:t xml:space="preserve">, </w:t>
      </w:r>
      <w:r>
        <w:rPr>
          <w:rStyle w:val="VerbatimChar"/>
        </w:rPr>
        <w:t>reshape2</w:t>
      </w:r>
      <w:r>
        <w:t xml:space="preserve">, </w:t>
      </w:r>
      <w:r>
        <w:rPr>
          <w:rStyle w:val="VerbatimChar"/>
        </w:rPr>
        <w:t>plyr</w:t>
      </w:r>
      <w:r>
        <w:t xml:space="preserve">, </w:t>
      </w:r>
      <w:r>
        <w:rPr>
          <w:rStyle w:val="VerbatimChar"/>
        </w:rPr>
        <w:t>gridExtra</w:t>
      </w:r>
      <w:r>
        <w:t xml:space="preserve">, </w:t>
      </w:r>
      <w:r>
        <w:rPr>
          <w:rStyle w:val="VerbatimChar"/>
        </w:rPr>
        <w:t>rgdal</w:t>
      </w:r>
      <w:r>
        <w:t xml:space="preserve">, </w:t>
      </w:r>
      <w:r>
        <w:rPr>
          <w:rStyle w:val="VerbatimChar"/>
        </w:rPr>
        <w:t>RColorBrewer</w:t>
      </w:r>
      <w:r>
        <w:t xml:space="preserve">, </w:t>
      </w:r>
      <w:r>
        <w:rPr>
          <w:rStyle w:val="VerbatimChar"/>
        </w:rPr>
        <w:t>analogue</w:t>
      </w:r>
      <w:r>
        <w:t xml:space="preserve">, and </w:t>
      </w:r>
      <w:r>
        <w:rPr>
          <w:rStyle w:val="VerbatimChar"/>
        </w:rPr>
        <w:t>maptools</w:t>
      </w:r>
      <w:r>
        <w:t xml:space="preserve">, </w:t>
      </w:r>
      <w:r>
        <w:rPr>
          <w:rStyle w:val="VerbatimChar"/>
        </w:rPr>
        <w:t>dplyr</w:t>
      </w:r>
      <w:r>
        <w:t xml:space="preserve"> and </w:t>
      </w:r>
      <w:r>
        <w:rPr>
          <w:rStyle w:val="VerbatimChar"/>
        </w:rPr>
        <w:t>purrr</w:t>
      </w:r>
      <w:r>
        <w:t>. All code is hosted on GitHub (</w:t>
      </w:r>
      <w:hyperlink r:id="rId11">
        <w:r>
          <w:rPr>
            <w:rStyle w:val="Hyperlink"/>
          </w:rPr>
          <w:t>http://github.com/PalEON-Project/Composition_Climate</w:t>
        </w:r>
      </w:hyperlink>
      <w:r>
        <w:t>). Maps use the public domain Natural Earth Data (</w:t>
      </w:r>
      <w:hyperlink r:id="rId12">
        <w:r>
          <w:rPr>
            <w:rStyle w:val="Hyperlink"/>
          </w:rPr>
          <w:t>http://naturalearthdata.com</w:t>
        </w:r>
      </w:hyperlink>
      <w:r>
        <w:t>) products for political and landscape features.</w:t>
      </w:r>
    </w:p>
    <w:p w:rsidR="008E38DA" w:rsidRDefault="00B67D99">
      <w:pPr>
        <w:pStyle w:val="Heading1"/>
      </w:pPr>
      <w:bookmarkStart w:id="346" w:name="results"/>
      <w:bookmarkEnd w:id="346"/>
      <w:commentRangeStart w:id="347"/>
      <w:r>
        <w:t>Results</w:t>
      </w:r>
      <w:commentRangeEnd w:id="347"/>
      <w:r w:rsidR="00F41CFC">
        <w:rPr>
          <w:rStyle w:val="CommentReference"/>
          <w:rFonts w:asciiTheme="minorHAnsi" w:eastAsiaTheme="minorHAnsi" w:hAnsiTheme="minorHAnsi" w:cstheme="minorBidi"/>
          <w:b w:val="0"/>
          <w:bCs w:val="0"/>
        </w:rPr>
        <w:commentReference w:id="347"/>
      </w:r>
    </w:p>
    <w:p w:rsidR="008E38DA" w:rsidRDefault="00B67D99">
      <w:pPr>
        <w:pStyle w:val="FirstParagraph"/>
      </w:pPr>
      <w:r>
        <w:t xml:space="preserve">Regionally, </w:t>
      </w:r>
      <m:oMath>
        <m:sSub>
          <m:sSubPr>
            <m:ctrlPr>
              <w:rPr>
                <w:rFonts w:ascii="Cambria Math" w:hAnsi="Cambria Math"/>
              </w:rPr>
            </m:ctrlPr>
          </m:sSubPr>
          <m:e>
            <m:r>
              <w:rPr>
                <w:rFonts w:ascii="Cambria Math" w:hAnsi="Cambria Math"/>
              </w:rPr>
              <m:t>T</m:t>
            </m:r>
          </m:e>
          <m:sub>
            <m:r>
              <w:rPr>
                <w:rFonts w:ascii="Cambria Math" w:hAnsi="Cambria Math"/>
              </w:rPr>
              <m:t>min</m:t>
            </m:r>
          </m:sub>
        </m:sSub>
      </m:oMath>
      <w:r>
        <w:t xml:space="preserve"> increased 3.3</w:t>
      </w:r>
      <w:r>
        <w:rPr>
          <w:vertAlign w:val="superscript"/>
        </w:rPr>
        <w:t>o</w:t>
      </w:r>
      <w:r>
        <w:t xml:space="preserve">C </w:t>
      </w:r>
      <w:del w:id="348" w:author="Jack W Williams" w:date="2016-11-27T12:50:00Z">
        <w:r w:rsidDel="000E3E0A">
          <w:delText xml:space="preserve">since </w:delText>
        </w:r>
      </w:del>
      <w:ins w:id="349" w:author="Jack W Williams" w:date="2016-11-27T12:50:00Z">
        <w:r w:rsidR="000E3E0A">
          <w:t xml:space="preserve">between </w:t>
        </w:r>
      </w:ins>
      <w:del w:id="350" w:author="Jack W Williams" w:date="2016-11-27T13:06:00Z">
        <w:r w:rsidDel="000C26A7">
          <w:delText xml:space="preserve">the </w:delText>
        </w:r>
      </w:del>
      <w:r>
        <w:t xml:space="preserve">1895-1924 </w:t>
      </w:r>
      <w:ins w:id="351" w:author="Jack W Williams" w:date="2016-11-27T12:50:00Z">
        <w:r w:rsidR="000E3E0A">
          <w:t xml:space="preserve">and 1990-2014 </w:t>
        </w:r>
      </w:ins>
      <w:del w:id="352" w:author="Jack W Williams" w:date="2016-11-27T13:06:00Z">
        <w:r w:rsidDel="000C26A7">
          <w:delText xml:space="preserve">normal </w:delText>
        </w:r>
      </w:del>
      <w:r>
        <w:t xml:space="preserve">(Figure 1),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changed by -0.8</w:t>
      </w:r>
      <w:r>
        <w:rPr>
          <w:vertAlign w:val="superscript"/>
        </w:rPr>
        <w:t>o</w:t>
      </w:r>
      <w:r>
        <w:t xml:space="preserve">C, while </w:t>
      </w:r>
      <m:oMath>
        <m:sSub>
          <m:sSubPr>
            <m:ctrlPr>
              <w:rPr>
                <w:rFonts w:ascii="Cambria Math" w:hAnsi="Cambria Math"/>
              </w:rPr>
            </m:ctrlPr>
          </m:sSubPr>
          <m:e>
            <m:r>
              <w:rPr>
                <w:rFonts w:ascii="Cambria Math" w:hAnsi="Cambria Math"/>
              </w:rPr>
              <m:t>T</m:t>
            </m:r>
          </m:e>
          <m:sub>
            <m:r>
              <w:rPr>
                <w:rFonts w:ascii="Cambria Math" w:hAnsi="Cambria Math"/>
              </w:rPr>
              <m:t>diff</m:t>
            </m:r>
          </m:sub>
        </m:sSub>
      </m:oMath>
      <w:r>
        <w:t xml:space="preserve"> changed by -4.1</w:t>
      </w:r>
      <w:r>
        <w:rPr>
          <w:vertAlign w:val="superscript"/>
        </w:rPr>
        <w:t>o</w:t>
      </w:r>
      <w:r>
        <w:t>C</w:t>
      </w:r>
      <w:ins w:id="353" w:author="Jack W Williams" w:date="2016-11-27T14:12:00Z">
        <w:r w:rsidR="00963D3B">
          <w:t xml:space="preserve"> (see Supplementary Information for estimates based on 1950-1980 climate normal)</w:t>
        </w:r>
      </w:ins>
      <w:r>
        <w:t xml:space="preserve">. </w:t>
      </w:r>
      <w:del w:id="354" w:author="Jack W Williams" w:date="2016-11-27T12:53:00Z">
        <w:r w:rsidDel="007D2D57">
          <w:delText xml:space="preserve">Regionally, </w:delText>
        </w:r>
      </w:del>
      <m:oMath>
        <m:sSub>
          <m:sSubPr>
            <m:ctrlPr>
              <w:rPr>
                <w:rFonts w:ascii="Cambria Math" w:hAnsi="Cambria Math"/>
              </w:rPr>
            </m:ctrlPr>
          </m:sSubPr>
          <m:e>
            <m:r>
              <w:rPr>
                <w:rFonts w:ascii="Cambria Math" w:hAnsi="Cambria Math"/>
              </w:rPr>
              <m:t>P</m:t>
            </m:r>
          </m:e>
          <m:sub>
            <m:r>
              <w:rPr>
                <w:rFonts w:ascii="Cambria Math" w:hAnsi="Cambria Math"/>
              </w:rPr>
              <m:t>ann</m:t>
            </m:r>
          </m:sub>
        </m:sSub>
      </m:oMath>
      <w:r>
        <w:t xml:space="preserve"> </w:t>
      </w:r>
      <w:del w:id="355" w:author="Jack W Williams" w:date="2016-11-27T12:53:00Z">
        <w:r w:rsidDel="007D2D57">
          <w:delText xml:space="preserve">has </w:delText>
        </w:r>
      </w:del>
      <w:r>
        <w:t xml:space="preserve">increased by 55.3mm. The Palmer Drought Severity Index is closely coherent with </w:t>
      </w:r>
      <m:oMath>
        <m:sSub>
          <m:sSubPr>
            <m:ctrlPr>
              <w:rPr>
                <w:rFonts w:ascii="Cambria Math" w:hAnsi="Cambria Math"/>
              </w:rPr>
            </m:ctrlPr>
          </m:sSubPr>
          <m:e>
            <m:r>
              <w:rPr>
                <w:rFonts w:ascii="Cambria Math" w:hAnsi="Cambria Math"/>
              </w:rPr>
              <m:t>P</m:t>
            </m:r>
          </m:e>
          <m:sub>
            <m:r>
              <w:rPr>
                <w:rFonts w:ascii="Cambria Math" w:hAnsi="Cambria Math"/>
              </w:rPr>
              <m:t>ann</m:t>
            </m:r>
          </m:sub>
        </m:sSub>
      </m:oMath>
      <w:r>
        <w:t xml:space="preserve"> trends from 1895 onward and indicates no major climatic trends between 1800 and 1900 (Figure 1e), suggesting that early 20</w:t>
      </w:r>
      <w:r>
        <w:rPr>
          <w:vertAlign w:val="superscript"/>
        </w:rPr>
        <w:t>th</w:t>
      </w:r>
      <w:r>
        <w:t xml:space="preserve"> century climates are a reasonable proxy for mid-19</w:t>
      </w:r>
      <w:r>
        <w:rPr>
          <w:vertAlign w:val="superscript"/>
        </w:rPr>
        <w:t>th</w:t>
      </w:r>
      <w:r>
        <w:t xml:space="preserve"> century </w:t>
      </w:r>
      <w:del w:id="356" w:author="Jack W Williams" w:date="2016-11-27T13:06:00Z">
        <w:r w:rsidDel="000C26A7">
          <w:delText>climates</w:delText>
        </w:r>
      </w:del>
      <w:ins w:id="357" w:author="Jack W Williams" w:date="2016-11-27T13:06:00Z">
        <w:r w:rsidR="000C26A7">
          <w:t>precipitation</w:t>
        </w:r>
      </w:ins>
      <w:r>
        <w:t xml:space="preserve">. </w:t>
      </w:r>
      <w:ins w:id="358" w:author="Jack W Williams" w:date="2016-11-27T12:55:00Z">
        <w:r w:rsidR="007D2D57">
          <w:t xml:space="preserve">Early temperature observations from US military forts suggest </w:t>
        </w:r>
      </w:ins>
      <w:ins w:id="359" w:author="Jack W Williams" w:date="2016-11-27T12:56:00Z">
        <w:r w:rsidR="007D2D57">
          <w:t>some warming between the middle 19</w:t>
        </w:r>
        <w:r w:rsidR="007D2D57" w:rsidRPr="007D2D57">
          <w:rPr>
            <w:vertAlign w:val="superscript"/>
            <w:rPrChange w:id="360" w:author="Jack W Williams" w:date="2016-11-27T12:57:00Z">
              <w:rPr/>
            </w:rPrChange>
          </w:rPr>
          <w:t>t</w:t>
        </w:r>
      </w:ins>
      <w:ins w:id="361" w:author="Jack W Williams" w:date="2016-11-27T12:57:00Z">
        <w:r w:rsidR="007D2D57" w:rsidRPr="007D2D57">
          <w:rPr>
            <w:vertAlign w:val="superscript"/>
            <w:rPrChange w:id="362" w:author="Jack W Williams" w:date="2016-11-27T12:57:00Z">
              <w:rPr/>
            </w:rPrChange>
          </w:rPr>
          <w:t>h</w:t>
        </w:r>
        <w:r w:rsidR="007D2D57">
          <w:t xml:space="preserve"> </w:t>
        </w:r>
      </w:ins>
      <w:ins w:id="363" w:author="Jack W Williams" w:date="2016-11-27T12:56:00Z">
        <w:r w:rsidR="007D2D57">
          <w:t>and early 20</w:t>
        </w:r>
        <w:r w:rsidR="007D2D57" w:rsidRPr="007D2D57">
          <w:rPr>
            <w:vertAlign w:val="superscript"/>
            <w:rPrChange w:id="364" w:author="Jack W Williams" w:date="2016-11-27T12:57:00Z">
              <w:rPr/>
            </w:rPrChange>
          </w:rPr>
          <w:t>th</w:t>
        </w:r>
        <w:r w:rsidR="007D2D57">
          <w:t xml:space="preserve"> </w:t>
        </w:r>
      </w:ins>
      <w:ins w:id="365" w:author="Jack W Williams" w:date="2016-11-27T12:57:00Z">
        <w:r w:rsidR="007D2D57">
          <w:t xml:space="preserve">Centuries, with </w:t>
        </w:r>
      </w:ins>
      <w:ins w:id="366" w:author="Jack W Williams" w:date="2016-11-27T12:55:00Z">
        <w:r w:rsidR="007D2D57">
          <w:t>increases in mean annual temperature at F</w:t>
        </w:r>
      </w:ins>
      <w:ins w:id="367" w:author="Jack W Williams" w:date="2016-11-27T13:08:00Z">
        <w:r w:rsidR="000C26A7">
          <w:t>ort</w:t>
        </w:r>
      </w:ins>
      <w:ins w:id="368" w:author="Jack W Williams" w:date="2016-11-27T12:55:00Z">
        <w:r w:rsidR="007D2D57">
          <w:t xml:space="preserve"> Snelling</w:t>
        </w:r>
      </w:ins>
      <w:ins w:id="369" w:author="Jack W Williams" w:date="2016-11-27T13:07:00Z">
        <w:r w:rsidR="000C26A7">
          <w:t>, Minnesota</w:t>
        </w:r>
      </w:ins>
      <w:ins w:id="370" w:author="Jack W Williams" w:date="2016-11-27T12:55:00Z">
        <w:r w:rsidR="007D2D57">
          <w:t xml:space="preserve"> </w:t>
        </w:r>
      </w:ins>
      <w:ins w:id="371" w:author="Jack W Williams" w:date="2016-11-27T12:58:00Z">
        <w:r w:rsidR="007D2D57">
          <w:t xml:space="preserve">(Baker et al. 1985) </w:t>
        </w:r>
      </w:ins>
      <w:ins w:id="372" w:author="Jack W Williams" w:date="2016-11-27T12:55:00Z">
        <w:r w:rsidR="007D2D57">
          <w:t>Fort Leavenworth</w:t>
        </w:r>
      </w:ins>
      <w:ins w:id="373" w:author="Jack W Williams" w:date="2016-11-27T13:08:00Z">
        <w:r w:rsidR="000C26A7">
          <w:t>,</w:t>
        </w:r>
      </w:ins>
      <w:ins w:id="374" w:author="Jack W Williams" w:date="2016-11-27T12:55:00Z">
        <w:r w:rsidR="007D2D57">
          <w:t xml:space="preserve"> Kansas</w:t>
        </w:r>
      </w:ins>
      <w:ins w:id="375" w:author="Jack W Williams" w:date="2016-11-27T13:07:00Z">
        <w:r w:rsidR="000C26A7">
          <w:t xml:space="preserve"> (Burnette et al. 2010). The latter</w:t>
        </w:r>
      </w:ins>
      <w:ins w:id="376" w:author="Jack W Williams" w:date="2016-11-27T12:58:00Z">
        <w:r w:rsidR="007D2D57">
          <w:t xml:space="preserve"> shows</w:t>
        </w:r>
      </w:ins>
      <w:ins w:id="377" w:author="Jack W Williams" w:date="2016-11-27T12:55:00Z">
        <w:r w:rsidR="007D2D57">
          <w:t xml:space="preserve"> increasing temperatures in all seasons, with faster increases during winter (0.10</w:t>
        </w:r>
        <w:r w:rsidR="007D2D57">
          <w:rPr>
            <w:vertAlign w:val="superscript"/>
          </w:rPr>
          <w:t>o</w:t>
        </w:r>
        <w:r w:rsidR="007D2D57">
          <w:t>C decade</w:t>
        </w:r>
        <w:r w:rsidR="007D2D57">
          <w:rPr>
            <w:vertAlign w:val="superscript"/>
          </w:rPr>
          <w:t>-1</w:t>
        </w:r>
        <w:r w:rsidR="007D2D57">
          <w:t>) than during summer (0.07</w:t>
        </w:r>
        <w:r w:rsidR="007D2D57">
          <w:rPr>
            <w:vertAlign w:val="superscript"/>
          </w:rPr>
          <w:t>o</w:t>
        </w:r>
        <w:r w:rsidR="007D2D57">
          <w:t>C decade</w:t>
        </w:r>
        <w:r w:rsidR="007D2D57">
          <w:rPr>
            <w:vertAlign w:val="superscript"/>
          </w:rPr>
          <w:t>-1</w:t>
        </w:r>
        <w:r w:rsidR="007D2D57">
          <w:t xml:space="preserve">). </w:t>
        </w:r>
      </w:ins>
      <w:ins w:id="378" w:author="Jack W Williams" w:date="2016-11-27T12:59:00Z">
        <w:r w:rsidR="007D2D57">
          <w:t>Given</w:t>
        </w:r>
      </w:ins>
      <w:ins w:id="379" w:author="Jack W Williams" w:date="2016-11-27T13:08:00Z">
        <w:r w:rsidR="000C26A7">
          <w:t xml:space="preserve"> this and</w:t>
        </w:r>
      </w:ins>
      <w:ins w:id="380" w:author="Jack W Williams" w:date="2016-11-27T12:59:00Z">
        <w:r w:rsidR="007D2D57">
          <w:t xml:space="preserve"> the ~50 year offset</w:t>
        </w:r>
      </w:ins>
      <w:ins w:id="381" w:author="Jack W Williams" w:date="2016-11-27T12:55:00Z">
        <w:r w:rsidR="007D2D57">
          <w:t xml:space="preserve"> </w:t>
        </w:r>
      </w:ins>
      <w:ins w:id="382" w:author="Jack W Williams" w:date="2016-11-27T12:59:00Z">
        <w:r w:rsidR="007D2D57">
          <w:t xml:space="preserve">between </w:t>
        </w:r>
      </w:ins>
      <w:ins w:id="383" w:author="Jack W Williams" w:date="2016-11-27T13:00:00Z">
        <w:r w:rsidR="007D2D57">
          <w:t xml:space="preserve">PLS and early </w:t>
        </w:r>
      </w:ins>
      <w:ins w:id="384" w:author="Jack W Williams" w:date="2016-11-27T12:59:00Z">
        <w:r w:rsidR="007D2D57">
          <w:t xml:space="preserve">PRISM </w:t>
        </w:r>
      </w:ins>
      <w:ins w:id="385" w:author="Jack W Williams" w:date="2016-11-27T13:00:00Z">
        <w:r w:rsidR="007D2D57">
          <w:t>data, historical climate</w:t>
        </w:r>
      </w:ins>
      <w:ins w:id="386" w:author="Jack W Williams" w:date="2016-11-27T12:55:00Z">
        <w:r w:rsidR="007D2D57">
          <w:t xml:space="preserve"> estimates may be biased by</w:t>
        </w:r>
      </w:ins>
      <w:ins w:id="387" w:author="Jack W Williams" w:date="2016-11-27T13:08:00Z">
        <w:r w:rsidR="000C26A7">
          <w:t xml:space="preserve"> approximately</w:t>
        </w:r>
      </w:ins>
      <w:ins w:id="388" w:author="Jack W Williams" w:date="2016-11-27T12:55:00Z">
        <w:r w:rsidR="007D2D57">
          <w:t xml:space="preserve"> +0.35</w:t>
        </w:r>
        <w:r w:rsidR="007D2D57">
          <w:rPr>
            <w:vertAlign w:val="superscript"/>
          </w:rPr>
          <w:t>o</w:t>
        </w:r>
        <w:r w:rsidR="007D2D57">
          <w:t xml:space="preserve">C for </w:t>
        </w:r>
        <m:oMath>
          <m:sSub>
            <m:sSubPr>
              <m:ctrlPr>
                <w:rPr>
                  <w:rFonts w:ascii="Cambria Math" w:hAnsi="Cambria Math"/>
                </w:rPr>
              </m:ctrlPr>
            </m:sSubPr>
            <m:e>
              <m:r>
                <w:rPr>
                  <w:rFonts w:ascii="Cambria Math" w:hAnsi="Cambria Math"/>
                </w:rPr>
                <m:t>t</m:t>
              </m:r>
            </m:e>
            <m:sub>
              <m:r>
                <w:rPr>
                  <w:rFonts w:ascii="Cambria Math" w:hAnsi="Cambria Math"/>
                </w:rPr>
                <m:t>max</m:t>
              </m:r>
            </m:sub>
          </m:sSub>
        </m:oMath>
        <w:r w:rsidR="007D2D57">
          <w:t>, +0.5</w:t>
        </w:r>
        <w:r w:rsidR="007D2D57">
          <w:rPr>
            <w:vertAlign w:val="superscript"/>
          </w:rPr>
          <w:t>o</w:t>
        </w:r>
        <w:r w:rsidR="007D2D57">
          <w:t xml:space="preserve">C for </w:t>
        </w:r>
        <m:oMath>
          <m:sSub>
            <m:sSubPr>
              <m:ctrlPr>
                <w:rPr>
                  <w:rFonts w:ascii="Cambria Math" w:hAnsi="Cambria Math"/>
                </w:rPr>
              </m:ctrlPr>
            </m:sSubPr>
            <m:e>
              <m:r>
                <w:rPr>
                  <w:rFonts w:ascii="Cambria Math" w:hAnsi="Cambria Math"/>
                </w:rPr>
                <m:t>t</m:t>
              </m:r>
            </m:e>
            <m:sub>
              <m:r>
                <w:rPr>
                  <w:rFonts w:ascii="Cambria Math" w:hAnsi="Cambria Math"/>
                </w:rPr>
                <m:t>min</m:t>
              </m:r>
            </m:sub>
          </m:sSub>
        </m:oMath>
      </w:ins>
      <w:ins w:id="389" w:author="Jack W Williams" w:date="2016-11-27T13:08:00Z">
        <w:r w:rsidR="000C26A7">
          <w:rPr>
            <w:rFonts w:eastAsiaTheme="minorEastAsia"/>
          </w:rPr>
          <w:t>,</w:t>
        </w:r>
      </w:ins>
      <w:ins w:id="390" w:author="Jack W Williams" w:date="2016-11-27T12:55:00Z">
        <w:r w:rsidR="007D2D57">
          <w:t xml:space="preserve"> and +0.15</w:t>
        </w:r>
        <w:r w:rsidR="007D2D57">
          <w:rPr>
            <w:vertAlign w:val="superscript"/>
          </w:rPr>
          <w:t>o</w:t>
        </w:r>
        <w:r w:rsidR="007D2D57">
          <w:t xml:space="preserve">C for </w:t>
        </w:r>
        <m:oMath>
          <m:sSub>
            <m:sSubPr>
              <m:ctrlPr>
                <w:rPr>
                  <w:rFonts w:ascii="Cambria Math" w:hAnsi="Cambria Math"/>
                </w:rPr>
              </m:ctrlPr>
            </m:sSubPr>
            <m:e>
              <m:r>
                <w:rPr>
                  <w:rFonts w:ascii="Cambria Math" w:hAnsi="Cambria Math"/>
                </w:rPr>
                <m:t>t</m:t>
              </m:r>
            </m:e>
            <m:sub>
              <m:r>
                <w:rPr>
                  <w:rFonts w:ascii="Cambria Math" w:hAnsi="Cambria Math"/>
                </w:rPr>
                <m:t>diff</m:t>
              </m:r>
            </m:sub>
          </m:sSub>
        </m:oMath>
        <w:r w:rsidR="007D2D57">
          <w:t>.</w:t>
        </w:r>
      </w:ins>
      <w:del w:id="391" w:author="Jack W Williams" w:date="2016-11-27T13:00:00Z">
        <w:r w:rsidDel="007D2D57">
          <w:delText xml:space="preserve">When long term records (Baker et al. 1985, Burnette et al. 2010) </w:delText>
        </w:r>
        <w:r w:rsidDel="007D2D57">
          <w:lastRenderedPageBreak/>
          <w:delText>are considered</w:delText>
        </w:r>
      </w:del>
      <w:ins w:id="392" w:author="Jack W Williams" w:date="2016-11-27T13:00:00Z">
        <w:r w:rsidR="007D2D57">
          <w:t xml:space="preserve"> This would </w:t>
        </w:r>
      </w:ins>
      <w:ins w:id="393" w:author="Jack W Williams" w:date="2016-11-27T13:04:00Z">
        <w:r w:rsidR="000C26A7">
          <w:t xml:space="preserve">imply a larger </w:t>
        </w:r>
      </w:ins>
      <w:ins w:id="394" w:author="Jack W Williams" w:date="2016-11-27T13:01:00Z">
        <w:r w:rsidR="007D2D57">
          <w:t>increase</w:t>
        </w:r>
      </w:ins>
      <w:ins w:id="395" w:author="Jack W Williams" w:date="2016-11-27T13:05:00Z">
        <w:r w:rsidR="000C26A7">
          <w:t xml:space="preserve"> in</w:t>
        </w:r>
      </w:ins>
      <w:ins w:id="396" w:author="Jack W Williams" w:date="2016-11-27T13:01:00Z">
        <w:r w:rsidR="007D2D57">
          <w:t xml:space="preserve"> </w:t>
        </w:r>
      </w:ins>
      <m:oMath>
        <m:sSub>
          <m:sSubPr>
            <m:ctrlPr>
              <w:ins w:id="397" w:author="Jack W Williams" w:date="2016-11-27T13:04:00Z">
                <w:rPr>
                  <w:rFonts w:ascii="Cambria Math" w:hAnsi="Cambria Math"/>
                </w:rPr>
              </w:ins>
            </m:ctrlPr>
          </m:sSubPr>
          <m:e>
            <m:r>
              <w:ins w:id="398" w:author="Jack W Williams" w:date="2016-11-27T13:04:00Z">
                <w:rPr>
                  <w:rFonts w:ascii="Cambria Math" w:hAnsi="Cambria Math"/>
                </w:rPr>
                <m:t>T</m:t>
              </w:ins>
            </m:r>
          </m:e>
          <m:sub>
            <m:r>
              <w:ins w:id="399" w:author="Jack W Williams" w:date="2016-11-27T13:04:00Z">
                <w:rPr>
                  <w:rFonts w:ascii="Cambria Math" w:hAnsi="Cambria Math"/>
                </w:rPr>
                <m:t>min</m:t>
              </w:ins>
            </m:r>
          </m:sub>
        </m:sSub>
      </m:oMath>
      <w:ins w:id="400" w:author="Jack W Williams" w:date="2016-11-27T13:04:00Z">
        <w:r w:rsidR="000C26A7">
          <w:t xml:space="preserve"> </w:t>
        </w:r>
      </w:ins>
      <w:ins w:id="401" w:author="Jack W Williams" w:date="2016-11-27T13:05:00Z">
        <w:r w:rsidR="000C26A7">
          <w:t>be</w:t>
        </w:r>
      </w:ins>
      <w:ins w:id="402" w:author="Jack W Williams" w:date="2016-11-27T13:09:00Z">
        <w:r w:rsidR="000C26A7">
          <w:t>t</w:t>
        </w:r>
      </w:ins>
      <w:ins w:id="403" w:author="Jack W Williams" w:date="2016-11-27T13:05:00Z">
        <w:r w:rsidR="000C26A7">
          <w:t>ween</w:t>
        </w:r>
      </w:ins>
      <w:ins w:id="404" w:author="Jack W Williams" w:date="2016-11-27T13:01:00Z">
        <w:r w:rsidR="007D2D57">
          <w:t xml:space="preserve"> historical to modern </w:t>
        </w:r>
      </w:ins>
      <w:ins w:id="405" w:author="Jack W Williams" w:date="2016-11-27T13:05:00Z">
        <w:r w:rsidR="000C26A7">
          <w:t>periods</w:t>
        </w:r>
      </w:ins>
      <w:ins w:id="406" w:author="Jack W Williams" w:date="2016-11-27T13:02:00Z">
        <w:r w:rsidR="007D2D57">
          <w:t xml:space="preserve"> </w:t>
        </w:r>
      </w:ins>
      <w:del w:id="407" w:author="Jack W Williams" w:date="2016-11-27T13:02:00Z">
        <w:r w:rsidDel="007D2D57">
          <w:delText xml:space="preserve">, </w:delText>
        </w:r>
        <m:oMath>
          <m:r>
            <w:rPr>
              <w:rFonts w:ascii="Cambria Math" w:hAnsi="Cambria Math"/>
            </w:rPr>
            <m:t>Δ</m:t>
          </m:r>
        </m:oMath>
      </w:del>
      <m:oMath>
        <m:sSub>
          <m:sSubPr>
            <m:ctrlPr>
              <w:del w:id="408" w:author="Jack W Williams" w:date="2016-11-27T13:04:00Z">
                <w:rPr>
                  <w:rFonts w:ascii="Cambria Math" w:hAnsi="Cambria Math"/>
                </w:rPr>
              </w:del>
            </m:ctrlPr>
          </m:sSubPr>
          <m:e>
            <m:r>
              <w:del w:id="409" w:author="Jack W Williams" w:date="2016-11-27T13:01:00Z">
                <w:rPr>
                  <w:rFonts w:ascii="Cambria Math" w:hAnsi="Cambria Math"/>
                </w:rPr>
                <m:t>t</m:t>
              </w:del>
            </m:r>
          </m:e>
          <m:sub>
            <m:r>
              <w:del w:id="410" w:author="Jack W Williams" w:date="2016-11-27T13:04:00Z">
                <w:rPr>
                  <w:rFonts w:ascii="Cambria Math" w:hAnsi="Cambria Math"/>
                </w:rPr>
                <m:t>min</m:t>
              </w:del>
            </m:r>
          </m:sub>
        </m:sSub>
      </m:oMath>
      <w:del w:id="411" w:author="Jack W Williams" w:date="2016-11-27T13:04:00Z">
        <w:r w:rsidDel="000C26A7">
          <w:delText xml:space="preserve"> </w:delText>
        </w:r>
      </w:del>
      <w:del w:id="412" w:author="Jack W Williams" w:date="2016-11-27T13:01:00Z">
        <w:r w:rsidDel="007D2D57">
          <w:delText xml:space="preserve">increases to approximately </w:delText>
        </w:r>
      </w:del>
      <w:ins w:id="413" w:author="Jack W Williams" w:date="2016-11-27T13:05:00Z">
        <w:r w:rsidR="000C26A7">
          <w:t>(</w:t>
        </w:r>
      </w:ins>
      <w:r>
        <w:t>3.8</w:t>
      </w:r>
      <w:r>
        <w:rPr>
          <w:vertAlign w:val="superscript"/>
        </w:rPr>
        <w:t>o</w:t>
      </w:r>
      <w:r>
        <w:t>C</w:t>
      </w:r>
      <w:ins w:id="414" w:author="Jack W Williams" w:date="2016-11-27T13:05:00Z">
        <w:r w:rsidR="000C26A7">
          <w:t>)</w:t>
        </w:r>
      </w:ins>
      <w:r>
        <w:t xml:space="preserve">, </w:t>
      </w:r>
      <w:ins w:id="415" w:author="Jack W Williams" w:date="2016-11-27T13:05:00Z">
        <w:r w:rsidR="000C26A7">
          <w:t>smaller</w:t>
        </w:r>
      </w:ins>
      <w:ins w:id="416" w:author="Jack W Williams" w:date="2016-11-27T13:02:00Z">
        <w:r w:rsidR="007D2D57">
          <w:t xml:space="preserve"> </w:t>
        </w:r>
      </w:ins>
      <m:oMath>
        <m:r>
          <w:del w:id="417" w:author="Jack W Williams" w:date="2016-11-27T13:04:00Z">
            <w:rPr>
              <w:rFonts w:ascii="Cambria Math" w:hAnsi="Cambria Math"/>
            </w:rPr>
            <m:t>Δ</m:t>
          </w:del>
        </m:r>
        <m:sSub>
          <m:sSubPr>
            <m:ctrlPr>
              <w:rPr>
                <w:rFonts w:ascii="Cambria Math" w:hAnsi="Cambria Math"/>
              </w:rPr>
            </m:ctrlPr>
          </m:sSubPr>
          <m:e>
            <m:r>
              <w:ins w:id="418" w:author="Jack W Williams" w:date="2016-11-27T13:04:00Z">
                <w:rPr>
                  <w:rFonts w:ascii="Cambria Math" w:hAnsi="Cambria Math"/>
                </w:rPr>
                <m:t>T</m:t>
              </w:ins>
            </m:r>
            <m:r>
              <w:del w:id="419" w:author="Jack W Williams" w:date="2016-11-27T13:04:00Z">
                <w:rPr>
                  <w:rFonts w:ascii="Cambria Math" w:hAnsi="Cambria Math"/>
                </w:rPr>
                <m:t>t</m:t>
              </w:del>
            </m:r>
          </m:e>
          <m:sub>
            <m:r>
              <w:rPr>
                <w:rFonts w:ascii="Cambria Math" w:hAnsi="Cambria Math"/>
              </w:rPr>
              <m:t>max</m:t>
            </m:r>
          </m:sub>
        </m:sSub>
      </m:oMath>
      <w:r>
        <w:t xml:space="preserve"> </w:t>
      </w:r>
      <w:ins w:id="420" w:author="Jack W Williams" w:date="2016-11-27T13:05:00Z">
        <w:r w:rsidR="000C26A7">
          <w:t xml:space="preserve"> decrease(</w:t>
        </w:r>
      </w:ins>
      <w:del w:id="421" w:author="Jack W Williams" w:date="2016-11-27T13:05:00Z">
        <w:r w:rsidDel="000C26A7">
          <w:delText xml:space="preserve">to </w:delText>
        </w:r>
      </w:del>
      <w:r>
        <w:t>-0.45</w:t>
      </w:r>
      <w:r>
        <w:rPr>
          <w:vertAlign w:val="superscript"/>
        </w:rPr>
        <w:t>o</w:t>
      </w:r>
      <w:r>
        <w:t>C</w:t>
      </w:r>
      <w:ins w:id="422" w:author="Jack W Williams" w:date="2016-11-27T13:05:00Z">
        <w:r w:rsidR="000C26A7">
          <w:t>)</w:t>
        </w:r>
      </w:ins>
      <w:r>
        <w:t xml:space="preserve"> and</w:t>
      </w:r>
      <w:ins w:id="423" w:author="Jack W Williams" w:date="2016-11-27T13:03:00Z">
        <w:r w:rsidR="000C26A7">
          <w:t xml:space="preserve"> </w:t>
        </w:r>
      </w:ins>
      <w:ins w:id="424" w:author="Jack W Williams" w:date="2016-11-27T13:05:00Z">
        <w:r w:rsidR="000C26A7">
          <w:t>slightly larger reduction in</w:t>
        </w:r>
      </w:ins>
      <w:r>
        <w:t xml:space="preserve"> </w:t>
      </w:r>
      <m:oMath>
        <m:r>
          <w:rPr>
            <w:rFonts w:ascii="Cambria Math" w:hAnsi="Cambria Math"/>
          </w:rPr>
          <m:t>Δ</m:t>
        </m:r>
        <m:sSub>
          <m:sSubPr>
            <m:ctrlPr>
              <w:rPr>
                <w:rFonts w:ascii="Cambria Math" w:hAnsi="Cambria Math"/>
              </w:rPr>
            </m:ctrlPr>
          </m:sSubPr>
          <m:e>
            <m:r>
              <w:ins w:id="425" w:author="Jack W Williams" w:date="2016-11-27T13:05:00Z">
                <w:rPr>
                  <w:rFonts w:ascii="Cambria Math" w:hAnsi="Cambria Math"/>
                </w:rPr>
                <m:t>T</m:t>
              </w:ins>
            </m:r>
            <m:r>
              <w:rPr>
                <w:rFonts w:ascii="Cambria Math" w:hAnsi="Cambria Math"/>
              </w:rPr>
              <m:t>t</m:t>
            </m:r>
          </m:e>
          <m:sub>
            <m:r>
              <w:rPr>
                <w:rFonts w:ascii="Cambria Math" w:hAnsi="Cambria Math"/>
              </w:rPr>
              <m:t>diff</m:t>
            </m:r>
          </m:sub>
        </m:sSub>
      </m:oMath>
      <w:r>
        <w:t xml:space="preserve"> </w:t>
      </w:r>
      <w:del w:id="426" w:author="Jack W Williams" w:date="2016-11-27T13:06:00Z">
        <w:r w:rsidDel="000C26A7">
          <w:delText xml:space="preserve">to </w:delText>
        </w:r>
      </w:del>
      <w:ins w:id="427" w:author="Jack W Williams" w:date="2016-11-27T13:06:00Z">
        <w:r w:rsidR="000C26A7">
          <w:t>(</w:t>
        </w:r>
      </w:ins>
      <w:ins w:id="428" w:author="Jack W Williams" w:date="2016-11-27T13:03:00Z">
        <w:r w:rsidR="000C26A7">
          <w:t>-4.25</w:t>
        </w:r>
      </w:ins>
      <w:del w:id="429" w:author="Jack W Williams" w:date="2016-11-27T13:03:00Z">
        <w:r w:rsidDel="000C26A7">
          <w:delText>-0.95</w:delText>
        </w:r>
      </w:del>
      <w:r>
        <w:rPr>
          <w:vertAlign w:val="superscript"/>
        </w:rPr>
        <w:t>o</w:t>
      </w:r>
      <w:r>
        <w:t>C</w:t>
      </w:r>
      <w:ins w:id="430" w:author="Jack W Williams" w:date="2016-11-27T13:06:00Z">
        <w:r w:rsidR="000C26A7">
          <w:t>)</w:t>
        </w:r>
      </w:ins>
      <w:r>
        <w:t>.</w:t>
      </w:r>
    </w:p>
    <w:p w:rsidR="008E38DA" w:rsidRDefault="00B67D99">
      <w:pPr>
        <w:pStyle w:val="BodyText"/>
      </w:pPr>
      <w:r>
        <w:t xml:space="preserve">For most tree genera, historical range losses dominate over </w:t>
      </w:r>
      <w:del w:id="431" w:author="Jack W Williams" w:date="2016-11-27T13:21:00Z">
        <w:r w:rsidDel="00966F85">
          <w:delText xml:space="preserve">range </w:delText>
        </w:r>
      </w:del>
      <w:r>
        <w:t>gains and are spatially structured (</w:t>
      </w:r>
      <w:commentRangeStart w:id="432"/>
      <w:ins w:id="433" w:author="Jack W Williams" w:date="2016-11-27T09:52:00Z">
        <w:r w:rsidR="00D96C7C">
          <w:t xml:space="preserve">Supplemental </w:t>
        </w:r>
      </w:ins>
      <w:r>
        <w:t>Table 1</w:t>
      </w:r>
      <w:commentRangeEnd w:id="432"/>
      <w:r w:rsidR="00D96C7C">
        <w:rPr>
          <w:rStyle w:val="CommentReference"/>
        </w:rPr>
        <w:commentReference w:id="432"/>
      </w:r>
      <w:r>
        <w:t xml:space="preserve">, Figure 3). Range losses in the upper Midwest are concentrated in the south and west, along the prairie-savanna-forest ecotone (Figure 3). For </w:t>
      </w:r>
      <w:r>
        <w:rPr>
          <w:i/>
        </w:rPr>
        <w:t>Ulmus</w:t>
      </w:r>
      <w:r>
        <w:t xml:space="preserve"> and </w:t>
      </w:r>
      <w:r>
        <w:rPr>
          <w:i/>
        </w:rPr>
        <w:t>Larix</w:t>
      </w:r>
      <w:r>
        <w:t xml:space="preserve">, however, losses occur throughout the range. Losses are highest for </w:t>
      </w:r>
      <w:r>
        <w:rPr>
          <w:i/>
        </w:rPr>
        <w:t>Ostrya</w:t>
      </w:r>
      <w:r>
        <w:t>/</w:t>
      </w:r>
      <w:r>
        <w:rPr>
          <w:i/>
        </w:rPr>
        <w:t>Carpinus</w:t>
      </w:r>
      <w:r>
        <w:t xml:space="preserve"> and </w:t>
      </w:r>
      <w:r>
        <w:rPr>
          <w:i/>
        </w:rPr>
        <w:t>Larix</w:t>
      </w:r>
      <w:r>
        <w:t xml:space="preserve"> when assessed as a proportion of total range (Supplemental Table 1), and range losses are high generally, with an average of 57% across all taxa, </w:t>
      </w:r>
      <w:r>
        <w:rPr>
          <w:i/>
        </w:rPr>
        <w:t>Larix</w:t>
      </w:r>
      <w:r>
        <w:t xml:space="preserve">, </w:t>
      </w:r>
      <w:r>
        <w:rPr>
          <w:i/>
        </w:rPr>
        <w:t>Ulmus</w:t>
      </w:r>
      <w:r>
        <w:t xml:space="preserve"> and </w:t>
      </w:r>
      <w:r>
        <w:rPr>
          <w:i/>
        </w:rPr>
        <w:t>Betula</w:t>
      </w:r>
      <w:r>
        <w:t xml:space="preserve"> have the largest absolute losses in range within the </w:t>
      </w:r>
      <w:ins w:id="434" w:author="Jack W Williams" w:date="2016-11-27T10:42:00Z">
        <w:r w:rsidR="00B77394">
          <w:t>u</w:t>
        </w:r>
      </w:ins>
      <w:del w:id="435" w:author="Jack W Williams" w:date="2016-11-27T10:42:00Z">
        <w:r w:rsidDel="00B77394">
          <w:delText>U</w:delText>
        </w:r>
      </w:del>
      <w:r>
        <w:t xml:space="preserve">pper Midwest. Gains, conversely, account for no more than 16.5% of any taxon's historical range, with the highest gains observed for </w:t>
      </w:r>
      <w:r>
        <w:rPr>
          <w:i/>
        </w:rPr>
        <w:t>Populus</w:t>
      </w:r>
      <w:r>
        <w:t xml:space="preserve"> (Figure 3)</w:t>
      </w:r>
      <w:ins w:id="436" w:author="Jack W Williams" w:date="2016-11-27T13:22:00Z">
        <w:r w:rsidR="00966F85">
          <w:t>,</w:t>
        </w:r>
      </w:ins>
      <w:r>
        <w:t xml:space="preserve"> and average</w:t>
      </w:r>
      <w:del w:id="437" w:author="Jack W Williams" w:date="2016-11-27T13:22:00Z">
        <w:r w:rsidDel="00966F85">
          <w:delText>s</w:delText>
        </w:r>
      </w:del>
      <w:r>
        <w:t xml:space="preserve"> 6% across all taxa. Spatial patterns of range gains vary widely among tree genera, and often show less spatial bias than losses (Figure 3). Range gains for </w:t>
      </w:r>
      <w:r>
        <w:rPr>
          <w:i/>
        </w:rPr>
        <w:t>Picea</w:t>
      </w:r>
      <w:r>
        <w:t xml:space="preserve">, </w:t>
      </w:r>
      <w:r>
        <w:rPr>
          <w:i/>
        </w:rPr>
        <w:t>Larix</w:t>
      </w:r>
      <w:r>
        <w:t xml:space="preserve">, </w:t>
      </w:r>
      <w:r>
        <w:rPr>
          <w:i/>
        </w:rPr>
        <w:t>Abies</w:t>
      </w:r>
      <w:r>
        <w:t xml:space="preserve">, </w:t>
      </w:r>
      <w:r>
        <w:rPr>
          <w:i/>
        </w:rPr>
        <w:t>Tsuga</w:t>
      </w:r>
      <w:r>
        <w:t xml:space="preserve">, </w:t>
      </w:r>
      <w:r>
        <w:rPr>
          <w:i/>
        </w:rPr>
        <w:t>Fagus</w:t>
      </w:r>
      <w:r>
        <w:t xml:space="preserve">, </w:t>
      </w:r>
      <w:r>
        <w:rPr>
          <w:i/>
        </w:rPr>
        <w:t>Ostrya</w:t>
      </w:r>
      <w:r>
        <w:t>/</w:t>
      </w:r>
      <w:r>
        <w:rPr>
          <w:i/>
        </w:rPr>
        <w:t>Carpinus</w:t>
      </w:r>
      <w:r>
        <w:t xml:space="preserve">, </w:t>
      </w:r>
      <w:r>
        <w:rPr>
          <w:i/>
        </w:rPr>
        <w:t>Tilia</w:t>
      </w:r>
      <w:r>
        <w:t xml:space="preserve">, and </w:t>
      </w:r>
      <w:r>
        <w:rPr>
          <w:i/>
        </w:rPr>
        <w:t>Fraxinus</w:t>
      </w:r>
      <w:r>
        <w:t xml:space="preserve">, for example, all show a dispersed pattern of gains in a relatively few and widely scattered cells, suggesting that these apparent range gains are mainly caused by sampling uncertainty inherent in local-scale plots and stand heterogeneity, rather than systematic range gains. Conversely, gains for </w:t>
      </w:r>
      <w:r>
        <w:rPr>
          <w:i/>
        </w:rPr>
        <w:t>Populus</w:t>
      </w:r>
      <w:r>
        <w:t xml:space="preserve"> and </w:t>
      </w:r>
      <w:r>
        <w:rPr>
          <w:i/>
        </w:rPr>
        <w:t>Acer</w:t>
      </w:r>
      <w:del w:id="438" w:author="Jack W Williams" w:date="2016-11-27T13:16:00Z">
        <w:r w:rsidDel="00966F85">
          <w:delText>,</w:delText>
        </w:r>
      </w:del>
      <w:r>
        <w:t xml:space="preserve"> are concentrated in northern Minnesota, Wisconsin, and Michigan, suggesting range infilling, while </w:t>
      </w:r>
      <w:r>
        <w:rPr>
          <w:i/>
        </w:rPr>
        <w:t>Quercus</w:t>
      </w:r>
      <w:r>
        <w:t xml:space="preserve"> gains are consistent with some range extension northwards. </w:t>
      </w:r>
      <w:r>
        <w:rPr>
          <w:i/>
        </w:rPr>
        <w:t>Pinus</w:t>
      </w:r>
      <w:r>
        <w:t xml:space="preserve">, </w:t>
      </w:r>
      <w:r>
        <w:rPr>
          <w:i/>
        </w:rPr>
        <w:t>Juniperus</w:t>
      </w:r>
      <w:r>
        <w:t>/</w:t>
      </w:r>
      <w:r>
        <w:rPr>
          <w:i/>
        </w:rPr>
        <w:t>Thuja</w:t>
      </w:r>
      <w:r>
        <w:t xml:space="preserve">, and </w:t>
      </w:r>
      <w:r>
        <w:rPr>
          <w:i/>
        </w:rPr>
        <w:t>Ulmus</w:t>
      </w:r>
      <w:r>
        <w:t xml:space="preserve"> range gains are limited but primarily in the southern portion of their historical range, or beyond it.</w:t>
      </w:r>
    </w:p>
    <w:p w:rsidR="008E38DA" w:rsidRDefault="00B67D99">
      <w:pPr>
        <w:pStyle w:val="BodyText"/>
      </w:pPr>
      <w:r>
        <w:t xml:space="preserve">The joint effects of historical climate </w:t>
      </w:r>
      <w:ins w:id="439" w:author="Jack W Williams" w:date="2016-11-27T13:44:00Z">
        <w:r w:rsidR="00F87F2A">
          <w:t xml:space="preserve">and vegetation </w:t>
        </w:r>
      </w:ins>
      <w:r>
        <w:t xml:space="preserve">change </w:t>
      </w:r>
      <w:del w:id="440" w:author="Jack W Williams" w:date="2016-11-27T13:44:00Z">
        <w:r w:rsidDel="00F87F2A">
          <w:delText xml:space="preserve">and land use </w:delText>
        </w:r>
      </w:del>
      <w:r>
        <w:t xml:space="preserve">on tree-climate distributions are illustrated for </w:t>
      </w:r>
      <w:r>
        <w:rPr>
          <w:i/>
        </w:rPr>
        <w:t>Larix</w:t>
      </w:r>
      <w:r>
        <w:t xml:space="preserve"> (Figure 2). For </w:t>
      </w:r>
      <w:r>
        <w:rPr>
          <w:i/>
        </w:rPr>
        <w:t>Larix</w:t>
      </w:r>
      <w:ins w:id="441" w:author="Jack W Williams" w:date="2016-11-27T13:17:00Z">
        <w:r w:rsidR="00966F85">
          <w:rPr>
            <w:i/>
          </w:rPr>
          <w:t>,</w:t>
        </w:r>
      </w:ins>
      <w:r>
        <w:t xml:space="preserve"> </w:t>
      </w:r>
      <w:del w:id="442" w:author="Jack W Williams" w:date="2016-11-27T13:17:00Z">
        <w:r w:rsidDel="00966F85">
          <w:delText xml:space="preserve">we see </w:delText>
        </w:r>
      </w:del>
      <w:ins w:id="443" w:author="Jack W Williams" w:date="2016-11-27T13:17:00Z">
        <w:r w:rsidR="00966F85">
          <w:t>tree-</w:t>
        </w:r>
      </w:ins>
      <w:del w:id="444" w:author="Jack W Williams" w:date="2016-11-27T13:17:00Z">
        <w:r w:rsidDel="00966F85">
          <w:delText xml:space="preserve">clear shifts in </w:delText>
        </w:r>
      </w:del>
      <w:r>
        <w:t xml:space="preserve">climate </w:t>
      </w:r>
      <w:del w:id="445" w:author="Jack W Williams" w:date="2016-11-27T13:17:00Z">
        <w:r w:rsidDel="00966F85">
          <w:delText xml:space="preserve">space </w:delText>
        </w:r>
      </w:del>
      <w:ins w:id="446" w:author="Jack W Williams" w:date="2016-11-27T13:17:00Z">
        <w:r w:rsidR="00966F85">
          <w:t xml:space="preserve">distributions shift </w:t>
        </w:r>
      </w:ins>
      <w:r>
        <w:t xml:space="preserve">when vegetation is held constant (from solid to dashed lines), regardless of whether modern or pre-settlement vegetation distributions are used, indicating that historical climate change plays a strong role in shifting the distribution of </w:t>
      </w:r>
      <w:r>
        <w:rPr>
          <w:i/>
        </w:rPr>
        <w:t>Larix</w:t>
      </w:r>
      <w:r>
        <w:t xml:space="preserve"> in climate space across all climate variables. Historical </w:t>
      </w:r>
      <w:del w:id="447" w:author="Jack W Williams" w:date="2016-11-27T13:45:00Z">
        <w:r w:rsidDel="00DB1FE5">
          <w:delText>land use</w:delText>
        </w:r>
      </w:del>
      <w:ins w:id="448" w:author="Jack W Williams" w:date="2016-11-27T13:45:00Z">
        <w:r w:rsidR="00DB1FE5">
          <w:t>vegetation change, presumably due to land use,</w:t>
        </w:r>
      </w:ins>
      <w:r>
        <w:t xml:space="preserve"> contributes to shifting distributions, particularly for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where losses at the highest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values are visible from </w:t>
      </w:r>
      <w:del w:id="449" w:author="Jack W Williams" w:date="2016-11-27T13:23:00Z">
        <w:r w:rsidDel="00966F85">
          <w:delText>pre-settlement</w:delText>
        </w:r>
      </w:del>
      <w:ins w:id="450" w:author="Jack W Williams" w:date="2016-11-27T13:23:00Z">
        <w:r w:rsidR="00966F85">
          <w:t>historical</w:t>
        </w:r>
      </w:ins>
      <w:r>
        <w:t xml:space="preserve"> to modern</w:t>
      </w:r>
      <w:ins w:id="451" w:author="Jack W Williams" w:date="2016-11-27T13:23:00Z">
        <w:r w:rsidR="00966F85">
          <w:t xml:space="preserve"> periods</w:t>
        </w:r>
      </w:ins>
      <w:r>
        <w:t xml:space="preserve"> (Fig. 2d). However, for </w:t>
      </w:r>
      <w:r>
        <w:rPr>
          <w:i/>
        </w:rPr>
        <w:t>Larix</w:t>
      </w:r>
      <w:r>
        <w:t>, land use overall appears to exert a weaker influence than climate change.</w:t>
      </w:r>
    </w:p>
    <w:p w:rsidR="008E38DA" w:rsidRDefault="00B67D99">
      <w:pPr>
        <w:pStyle w:val="BodyText"/>
      </w:pPr>
      <w:r>
        <w:t xml:space="preserve">Shifts in tree-climate distributions are significant for all genera and all climate variables (Figure </w:t>
      </w:r>
      <w:del w:id="452" w:author="Jack W Williams" w:date="2016-11-27T13:27:00Z">
        <w:r w:rsidDel="00463364">
          <w:delText>5</w:delText>
        </w:r>
      </w:del>
      <w:ins w:id="453" w:author="Jack W Williams" w:date="2016-11-27T13:27:00Z">
        <w:r w:rsidR="00463364">
          <w:t>4</w:t>
        </w:r>
      </w:ins>
      <w:r>
        <w:t>), even accounting for multiple comparisons (all p &lt; 0.0001). The directionality of shifts between historical and modern climate distributions is consistent across genera</w:t>
      </w:r>
      <w:r w:rsidRPr="00966F85">
        <w:t xml:space="preserve">: </w:t>
      </w:r>
      <w:r w:rsidRPr="00966F85">
        <w:rPr>
          <w:rPrChange w:id="454" w:author="Jack W Williams" w:date="2016-11-27T13:24:00Z">
            <w:rPr>
              <w:i/>
            </w:rPr>
          </w:rPrChange>
        </w:rPr>
        <w:t>e.g.</w:t>
      </w:r>
      <w:r w:rsidRPr="00966F85">
        <w:t>,</w:t>
      </w:r>
      <w:r>
        <w:t xml:space="preserve"> modern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is lower for all genera, while </w:t>
      </w:r>
      <m:oMath>
        <m:sSub>
          <m:sSubPr>
            <m:ctrlPr>
              <w:rPr>
                <w:rFonts w:ascii="Cambria Math" w:hAnsi="Cambria Math"/>
              </w:rPr>
            </m:ctrlPr>
          </m:sSubPr>
          <m:e>
            <m:r>
              <w:rPr>
                <w:rFonts w:ascii="Cambria Math" w:hAnsi="Cambria Math"/>
              </w:rPr>
              <m:t>T</m:t>
            </m:r>
          </m:e>
          <m:sub>
            <m:r>
              <w:rPr>
                <w:rFonts w:ascii="Cambria Math" w:hAnsi="Cambria Math"/>
              </w:rPr>
              <m:t>min</m:t>
            </m:r>
          </m:sub>
        </m:sSub>
      </m:oMath>
      <w:r>
        <w:t xml:space="preserve"> is higher (Figure </w:t>
      </w:r>
      <w:del w:id="455" w:author="Jack W Williams" w:date="2016-11-27T13:27:00Z">
        <w:r w:rsidDel="00463364">
          <w:delText>5</w:delText>
        </w:r>
      </w:del>
      <w:ins w:id="456" w:author="Jack W Williams" w:date="2016-11-27T13:27:00Z">
        <w:r w:rsidR="00463364">
          <w:t>4</w:t>
        </w:r>
      </w:ins>
      <w:r>
        <w:t xml:space="preserve">). Across all genera, modern </w:t>
      </w:r>
      <m:oMath>
        <m:sSub>
          <m:sSubPr>
            <m:ctrlPr>
              <w:rPr>
                <w:rFonts w:ascii="Cambria Math" w:hAnsi="Cambria Math"/>
              </w:rPr>
            </m:ctrlPr>
          </m:sSubPr>
          <m:e>
            <m:r>
              <w:rPr>
                <w:rFonts w:ascii="Cambria Math" w:hAnsi="Cambria Math"/>
              </w:rPr>
              <m:t>P</m:t>
            </m:r>
          </m:e>
          <m:sub>
            <m:r>
              <w:rPr>
                <w:rFonts w:ascii="Cambria Math" w:hAnsi="Cambria Math"/>
              </w:rPr>
              <m:t>ann</m:t>
            </m:r>
          </m:sub>
        </m:sSub>
      </m:oMath>
      <w:r>
        <w:t xml:space="preserve"> is higher than in the past. </w:t>
      </w:r>
      <w:r>
        <w:rPr>
          <w:i/>
        </w:rPr>
        <w:t>Ulmus</w:t>
      </w:r>
      <w:r>
        <w:t xml:space="preserve"> shows the largest increase in minimum temperature (Figure </w:t>
      </w:r>
      <w:del w:id="457" w:author="Jack W Williams" w:date="2016-11-27T13:27:00Z">
        <w:r w:rsidDel="00463364">
          <w:delText>5</w:delText>
        </w:r>
      </w:del>
      <w:ins w:id="458" w:author="Jack W Williams" w:date="2016-11-27T13:27:00Z">
        <w:r w:rsidR="00463364">
          <w:t>4</w:t>
        </w:r>
      </w:ins>
      <w:r>
        <w:t xml:space="preserve">; </w:t>
      </w:r>
      <m:oMath>
        <m:sSub>
          <m:sSubPr>
            <m:ctrlPr>
              <w:rPr>
                <w:rFonts w:ascii="Cambria Math" w:hAnsi="Cambria Math"/>
              </w:rPr>
            </m:ctrlPr>
          </m:sSubPr>
          <m:e>
            <m:r>
              <w:rPr>
                <w:rFonts w:ascii="Cambria Math" w:hAnsi="Cambria Math"/>
              </w:rPr>
              <m:t>δ</m:t>
            </m:r>
          </m:e>
          <m:sub>
            <m:r>
              <w:rPr>
                <w:rFonts w:ascii="Cambria Math" w:hAnsi="Cambria Math"/>
              </w:rPr>
              <m:t>Tmin</m:t>
            </m:r>
          </m:sub>
        </m:sSub>
      </m:oMath>
      <w:r>
        <w:t xml:space="preserve"> = 4.2 </w:t>
      </w:r>
      <w:r>
        <w:rPr>
          <w:vertAlign w:val="superscript"/>
        </w:rPr>
        <w:t>o</w:t>
      </w:r>
      <w:r>
        <w:t xml:space="preserve">C), while </w:t>
      </w:r>
      <w:ins w:id="459" w:author="Jack W Williams" w:date="2016-11-27T13:24:00Z">
        <w:r w:rsidR="00463364">
          <w:rPr>
            <w:i/>
          </w:rPr>
          <w:t>Larix</w:t>
        </w:r>
        <w:r w:rsidR="00463364">
          <w:t xml:space="preserve"> has </w:t>
        </w:r>
      </w:ins>
      <w:r>
        <w:t>the smallest increase</w:t>
      </w:r>
      <w:del w:id="460" w:author="Jack W Williams" w:date="2016-11-27T13:24:00Z">
        <w:r w:rsidDel="00463364">
          <w:delText xml:space="preserve"> occurs for </w:delText>
        </w:r>
        <w:r w:rsidDel="00463364">
          <w:rPr>
            <w:i/>
          </w:rPr>
          <w:delText>Larix</w:delText>
        </w:r>
      </w:del>
      <w:r>
        <w:t xml:space="preserve">. Maximum annual temperature declines most for </w:t>
      </w:r>
      <w:r>
        <w:rPr>
          <w:i/>
        </w:rPr>
        <w:t>Ostrya</w:t>
      </w:r>
      <w:r>
        <w:t>/</w:t>
      </w:r>
      <w:r>
        <w:rPr>
          <w:i/>
        </w:rPr>
        <w:t>Carpinus</w:t>
      </w:r>
      <w:r>
        <w:t xml:space="preserve"> (</w:t>
      </w:r>
      <m:oMath>
        <m:sSub>
          <m:sSubPr>
            <m:ctrlPr>
              <w:rPr>
                <w:rFonts w:ascii="Cambria Math" w:hAnsi="Cambria Math"/>
              </w:rPr>
            </m:ctrlPr>
          </m:sSubPr>
          <m:e>
            <m:r>
              <w:rPr>
                <w:rFonts w:ascii="Cambria Math" w:hAnsi="Cambria Math"/>
              </w:rPr>
              <m:t>δ</m:t>
            </m:r>
          </m:e>
          <m:sub>
            <m:r>
              <w:rPr>
                <w:rFonts w:ascii="Cambria Math" w:hAnsi="Cambria Math"/>
              </w:rPr>
              <m:t>Tmax</m:t>
            </m:r>
          </m:sub>
        </m:sSub>
      </m:oMath>
      <w:r>
        <w:t xml:space="preserve"> = -1.3 </w:t>
      </w:r>
      <w:r>
        <w:rPr>
          <w:vertAlign w:val="superscript"/>
        </w:rPr>
        <w:t>o</w:t>
      </w:r>
      <w:r>
        <w:t xml:space="preserve">C) and </w:t>
      </w:r>
      <w:del w:id="461" w:author="Jack W Williams" w:date="2016-11-27T13:25:00Z">
        <w:r w:rsidDel="00463364">
          <w:delText xml:space="preserve">declines </w:delText>
        </w:r>
      </w:del>
      <w:r>
        <w:t xml:space="preserve">least for </w:t>
      </w:r>
      <w:r>
        <w:rPr>
          <w:i/>
        </w:rPr>
        <w:t>Ulmus</w:t>
      </w:r>
      <w:r>
        <w:t xml:space="preserve"> (</w:t>
      </w:r>
      <m:oMath>
        <m:sSub>
          <m:sSubPr>
            <m:ctrlPr>
              <w:rPr>
                <w:rFonts w:ascii="Cambria Math" w:hAnsi="Cambria Math"/>
              </w:rPr>
            </m:ctrlPr>
          </m:sSubPr>
          <m:e>
            <m:r>
              <w:rPr>
                <w:rFonts w:ascii="Cambria Math" w:hAnsi="Cambria Math"/>
              </w:rPr>
              <m:t>δ</m:t>
            </m:r>
          </m:e>
          <m:sub>
            <m:r>
              <w:rPr>
                <w:rFonts w:ascii="Cambria Math" w:hAnsi="Cambria Math"/>
              </w:rPr>
              <m:t>Tmax</m:t>
            </m:r>
          </m:sub>
        </m:sSub>
      </m:oMath>
      <w:r>
        <w:t xml:space="preserve"> = -0.4 </w:t>
      </w:r>
      <w:r>
        <w:rPr>
          <w:vertAlign w:val="superscript"/>
        </w:rPr>
        <w:t>o</w:t>
      </w:r>
      <w:r>
        <w:t xml:space="preserve">C). </w:t>
      </w:r>
      <w:r>
        <w:rPr>
          <w:i/>
        </w:rPr>
        <w:t>Ulmus</w:t>
      </w:r>
      <w:r>
        <w:t xml:space="preserve"> shows the largest increase in mean precipitation (</w:t>
      </w:r>
      <m:oMath>
        <m:sSub>
          <m:sSubPr>
            <m:ctrlPr>
              <w:rPr>
                <w:rFonts w:ascii="Cambria Math" w:hAnsi="Cambria Math"/>
              </w:rPr>
            </m:ctrlPr>
          </m:sSubPr>
          <m:e>
            <m:r>
              <w:rPr>
                <w:rFonts w:ascii="Cambria Math" w:hAnsi="Cambria Math"/>
              </w:rPr>
              <m:t>δ</m:t>
            </m:r>
          </m:e>
          <m:sub>
            <m:r>
              <w:rPr>
                <w:rFonts w:ascii="Cambria Math" w:hAnsi="Cambria Math"/>
              </w:rPr>
              <m:t>Pann</m:t>
            </m:r>
          </m:sub>
        </m:sSub>
      </m:oMath>
      <w:r>
        <w:t xml:space="preserve"> = 86mm), </w:t>
      </w:r>
      <w:del w:id="462" w:author="Jack W Williams" w:date="2016-11-27T13:25:00Z">
        <w:r w:rsidDel="00463364">
          <w:delText xml:space="preserve">while </w:delText>
        </w:r>
      </w:del>
      <w:ins w:id="463" w:author="Jack W Williams" w:date="2016-11-27T13:25:00Z">
        <w:r w:rsidR="00463364">
          <w:t xml:space="preserve">and </w:t>
        </w:r>
        <w:r w:rsidR="00463364" w:rsidRPr="00463364">
          <w:rPr>
            <w:i/>
            <w:rPrChange w:id="464" w:author="Jack W Williams" w:date="2016-11-27T13:25:00Z">
              <w:rPr/>
            </w:rPrChange>
          </w:rPr>
          <w:t>Larix</w:t>
        </w:r>
        <w:r w:rsidR="00463364">
          <w:t xml:space="preserve"> </w:t>
        </w:r>
      </w:ins>
      <w:r>
        <w:t xml:space="preserve">the smallest </w:t>
      </w:r>
      <w:del w:id="465" w:author="Jack W Williams" w:date="2016-11-27T13:25:00Z">
        <w:r w:rsidDel="00463364">
          <w:delText xml:space="preserve">change is for </w:delText>
        </w:r>
        <w:r w:rsidDel="00463364">
          <w:rPr>
            <w:i/>
          </w:rPr>
          <w:delText>Larix</w:delText>
        </w:r>
        <w:r w:rsidDel="00463364">
          <w:delText xml:space="preserve"> </w:delText>
        </w:r>
      </w:del>
      <w:r>
        <w:t>(</w:t>
      </w:r>
      <m:oMath>
        <m:sSub>
          <m:sSubPr>
            <m:ctrlPr>
              <w:rPr>
                <w:rFonts w:ascii="Cambria Math" w:hAnsi="Cambria Math"/>
              </w:rPr>
            </m:ctrlPr>
          </m:sSubPr>
          <m:e>
            <m:r>
              <w:rPr>
                <w:rFonts w:ascii="Cambria Math" w:hAnsi="Cambria Math"/>
              </w:rPr>
              <m:t>δ</m:t>
            </m:r>
          </m:e>
          <m:sub>
            <m:r>
              <w:rPr>
                <w:rFonts w:ascii="Cambria Math" w:hAnsi="Cambria Math"/>
              </w:rPr>
              <m:t>Pann</m:t>
            </m:r>
          </m:sub>
        </m:sSub>
      </m:oMath>
      <w:r>
        <w:t xml:space="preserve"> = 42mm).</w:t>
      </w:r>
    </w:p>
    <w:p w:rsidR="008E38DA" w:rsidRDefault="00B67D99">
      <w:pPr>
        <w:pStyle w:val="BodyText"/>
      </w:pPr>
      <w:r>
        <w:lastRenderedPageBreak/>
        <w:t xml:space="preserve">Both the total shift in realized tree-climate distributions and the attribution of these changes to historical </w:t>
      </w:r>
      <w:del w:id="466" w:author="Jack W Williams" w:date="2016-11-27T13:45:00Z">
        <w:r w:rsidDel="00DB1FE5">
          <w:delText>land use</w:delText>
        </w:r>
      </w:del>
      <w:ins w:id="467" w:author="Jack W Williams" w:date="2016-11-27T13:45:00Z">
        <w:r w:rsidR="00DB1FE5">
          <w:t>vegetation</w:t>
        </w:r>
      </w:ins>
      <w:r>
        <w:t xml:space="preserve"> or climate change varies strongly among taxa and among climate variables (Figure </w:t>
      </w:r>
      <w:del w:id="468" w:author="Jack W Williams" w:date="2016-11-27T13:27:00Z">
        <w:r w:rsidDel="00463364">
          <w:delText>6</w:delText>
        </w:r>
      </w:del>
      <w:ins w:id="469" w:author="Jack W Williams" w:date="2016-11-27T13:27:00Z">
        <w:r w:rsidR="00463364">
          <w:t>5</w:t>
        </w:r>
      </w:ins>
      <w:r>
        <w:t xml:space="preserve">). Shifts in realized climate distributions over the last 100 to 150 years are largest for </w:t>
      </w:r>
      <w:r>
        <w:rPr>
          <w:i/>
        </w:rPr>
        <w:t>Ulmus</w:t>
      </w:r>
      <w:r>
        <w:t xml:space="preserve"> (</w:t>
      </w:r>
      <m:oMath>
        <m:sSub>
          <m:sSubPr>
            <m:ctrlPr>
              <w:rPr>
                <w:rFonts w:ascii="Cambria Math" w:hAnsi="Cambria Math"/>
              </w:rPr>
            </m:ctrlPr>
          </m:sSubPr>
          <m:e>
            <m:r>
              <w:rPr>
                <w:rFonts w:ascii="Cambria Math" w:hAnsi="Cambria Math"/>
              </w:rPr>
              <m:t>T</m:t>
            </m:r>
          </m:e>
          <m:sub>
            <m:r>
              <w:rPr>
                <w:rFonts w:ascii="Cambria Math" w:hAnsi="Cambria Math"/>
              </w:rPr>
              <m:t>min</m:t>
            </m:r>
          </m:sub>
        </m:sSub>
      </m:oMath>
      <w:r>
        <w:t xml:space="preserve">,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w:t>
      </w:r>
      <w:r>
        <w:rPr>
          <w:i/>
        </w:rPr>
        <w:t>Larix</w:t>
      </w:r>
      <w:r>
        <w:t xml:space="preserve">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w:t>
      </w:r>
      <w:r>
        <w:rPr>
          <w:i/>
        </w:rPr>
        <w:t>Tsuga</w:t>
      </w:r>
      <w:r>
        <w:t xml:space="preserve">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and </w:t>
      </w:r>
      <m:oMath>
        <m:sSub>
          <m:sSubPr>
            <m:ctrlPr>
              <w:rPr>
                <w:rFonts w:ascii="Cambria Math" w:hAnsi="Cambria Math"/>
              </w:rPr>
            </m:ctrlPr>
          </m:sSubPr>
          <m:e>
            <m:r>
              <w:rPr>
                <w:rFonts w:ascii="Cambria Math" w:hAnsi="Cambria Math"/>
              </w:rPr>
              <m:t>P</m:t>
            </m:r>
          </m:e>
          <m:sub>
            <m:r>
              <w:rPr>
                <w:rFonts w:ascii="Cambria Math" w:hAnsi="Cambria Math"/>
              </w:rPr>
              <m:t>ann</m:t>
            </m:r>
          </m:sub>
        </m:sSub>
      </m:oMath>
      <w:r>
        <w:t xml:space="preserve">), and </w:t>
      </w:r>
      <w:r>
        <w:rPr>
          <w:i/>
        </w:rPr>
        <w:t>Fagus</w:t>
      </w:r>
      <w:r>
        <w:t xml:space="preserve"> (</w:t>
      </w:r>
      <m:oMath>
        <m:sSub>
          <m:sSubPr>
            <m:ctrlPr>
              <w:rPr>
                <w:rFonts w:ascii="Cambria Math" w:hAnsi="Cambria Math"/>
              </w:rPr>
            </m:ctrlPr>
          </m:sSubPr>
          <m:e>
            <m:r>
              <w:rPr>
                <w:rFonts w:ascii="Cambria Math" w:hAnsi="Cambria Math"/>
              </w:rPr>
              <m:t>P</m:t>
            </m:r>
          </m:e>
          <m:sub>
            <m:r>
              <w:rPr>
                <w:rFonts w:ascii="Cambria Math" w:hAnsi="Cambria Math"/>
              </w:rPr>
              <m:t>ann</m:t>
            </m:r>
          </m:sub>
        </m:sSub>
      </m:oMath>
      <w:r>
        <w:t xml:space="preserve">). Attribution analyses based on </w:t>
      </w:r>
      <m:oMath>
        <m:r>
          <w:rPr>
            <w:rFonts w:ascii="Cambria Math" w:hAnsi="Cambria Math"/>
          </w:rPr>
          <m:t>d</m:t>
        </m:r>
      </m:oMath>
      <w:r>
        <w:t xml:space="preserve"> (Figure </w:t>
      </w:r>
      <w:del w:id="470" w:author="Jack W Williams" w:date="2016-11-27T13:28:00Z">
        <w:r w:rsidDel="00463364">
          <w:delText>6</w:delText>
        </w:r>
      </w:del>
      <w:ins w:id="471" w:author="Jack W Williams" w:date="2016-11-27T13:28:00Z">
        <w:r w:rsidR="00463364">
          <w:t>5</w:t>
        </w:r>
      </w:ins>
      <w:r>
        <w:t xml:space="preserve">) reveal that while the imprint of historical </w:t>
      </w:r>
      <w:del w:id="472" w:author="Jack W Williams" w:date="2016-11-27T13:45:00Z">
        <w:r w:rsidDel="00DB1FE5">
          <w:delText>land use</w:delText>
        </w:r>
      </w:del>
      <w:ins w:id="473" w:author="Jack W Williams" w:date="2016-11-27T13:45:00Z">
        <w:r w:rsidR="00DB1FE5">
          <w:t>vegetation change</w:t>
        </w:r>
      </w:ins>
      <w:r>
        <w:t xml:space="preserve"> on shifting climatic niches is important for many taxa, th</w:t>
      </w:r>
      <w:ins w:id="474" w:author="Jack W Williams" w:date="2016-11-27T13:43:00Z">
        <w:r w:rsidR="00F87F2A">
          <w:t xml:space="preserve">e effect </w:t>
        </w:r>
      </w:ins>
      <w:del w:id="475" w:author="Jack W Williams" w:date="2016-11-27T13:43:00Z">
        <w:r w:rsidDel="00F87F2A">
          <w:delText>is shift is not uniform</w:delText>
        </w:r>
      </w:del>
      <w:ins w:id="476" w:author="Jack W Williams" w:date="2016-11-27T13:43:00Z">
        <w:r w:rsidR="00F87F2A">
          <w:t>varies</w:t>
        </w:r>
      </w:ins>
      <w:r>
        <w:t xml:space="preserve"> across taxa. The climatic signal is strongest for </w:t>
      </w:r>
      <m:oMath>
        <m:sSub>
          <m:sSubPr>
            <m:ctrlPr>
              <w:rPr>
                <w:rFonts w:ascii="Cambria Math" w:hAnsi="Cambria Math"/>
              </w:rPr>
            </m:ctrlPr>
          </m:sSubPr>
          <m:e>
            <m:r>
              <w:rPr>
                <w:rFonts w:ascii="Cambria Math" w:hAnsi="Cambria Math"/>
              </w:rPr>
              <m:t>P</m:t>
            </m:r>
          </m:e>
          <m:sub>
            <m:r>
              <w:rPr>
                <w:rFonts w:ascii="Cambria Math" w:hAnsi="Cambria Math"/>
              </w:rPr>
              <m:t>ann</m:t>
            </m:r>
          </m:sub>
        </m:sSub>
      </m:oMath>
      <w:r>
        <w:t xml:space="preserve">, with regional changes in </w:t>
      </w:r>
      <m:oMath>
        <m:sSub>
          <m:sSubPr>
            <m:ctrlPr>
              <w:rPr>
                <w:rFonts w:ascii="Cambria Math" w:hAnsi="Cambria Math"/>
              </w:rPr>
            </m:ctrlPr>
          </m:sSubPr>
          <m:e>
            <m:r>
              <w:rPr>
                <w:rFonts w:ascii="Cambria Math" w:hAnsi="Cambria Math"/>
              </w:rPr>
              <m:t>P</m:t>
            </m:r>
          </m:e>
          <m:sub>
            <m:r>
              <w:rPr>
                <w:rFonts w:ascii="Cambria Math" w:hAnsi="Cambria Math"/>
              </w:rPr>
              <m:t>ann</m:t>
            </m:r>
          </m:sub>
        </m:sSub>
      </m:oMath>
      <w:r>
        <w:t xml:space="preserve"> being largely responsible for shifting climate niches, while only </w:t>
      </w:r>
      <w:r>
        <w:rPr>
          <w:i/>
        </w:rPr>
        <w:t>Populus</w:t>
      </w:r>
      <w:r>
        <w:t xml:space="preserve"> and </w:t>
      </w:r>
      <w:r>
        <w:rPr>
          <w:i/>
        </w:rPr>
        <w:t>Picea</w:t>
      </w:r>
      <w:r>
        <w:t xml:space="preserve"> have seen climate niche shifts </w:t>
      </w:r>
      <w:ins w:id="477" w:author="Jack W Williams" w:date="2016-11-27T13:47:00Z">
        <w:r w:rsidR="00DB1FE5">
          <w:t xml:space="preserve">that are more </w:t>
        </w:r>
      </w:ins>
      <w:r>
        <w:t xml:space="preserve">due to land-use </w:t>
      </w:r>
      <w:del w:id="478" w:author="Jack W Williams" w:date="2016-11-27T13:47:00Z">
        <w:r w:rsidDel="00DB1FE5">
          <w:delText xml:space="preserve">that are larger </w:delText>
        </w:r>
      </w:del>
      <w:r>
        <w:t xml:space="preserve">than climate </w:t>
      </w:r>
      <w:del w:id="479" w:author="Jack W Williams" w:date="2016-11-27T13:46:00Z">
        <w:r w:rsidDel="00DB1FE5">
          <w:delText>shifts</w:delText>
        </w:r>
      </w:del>
      <w:ins w:id="480" w:author="Jack W Williams" w:date="2016-11-27T13:46:00Z">
        <w:r w:rsidR="00DB1FE5">
          <w:t>changes</w:t>
        </w:r>
      </w:ins>
      <w:r>
        <w:t xml:space="preserve">. The greatest land use signal across taxa is found in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(Figure </w:t>
      </w:r>
      <w:del w:id="481" w:author="Jack W Williams" w:date="2016-11-27T13:28:00Z">
        <w:r w:rsidDel="00463364">
          <w:delText>6</w:delText>
        </w:r>
      </w:del>
      <w:ins w:id="482" w:author="Jack W Williams" w:date="2016-11-27T13:28:00Z">
        <w:r w:rsidR="00463364">
          <w:t>5</w:t>
        </w:r>
      </w:ins>
      <w:r>
        <w:t xml:space="preserve">), with effects particularly strong for </w:t>
      </w:r>
      <w:r>
        <w:rPr>
          <w:i/>
        </w:rPr>
        <w:t>Larix</w:t>
      </w:r>
      <w:r>
        <w:t xml:space="preserve">, </w:t>
      </w:r>
      <w:r>
        <w:rPr>
          <w:i/>
        </w:rPr>
        <w:t>Ulmus</w:t>
      </w:r>
      <w:r>
        <w:t xml:space="preserve">, and </w:t>
      </w:r>
      <w:r>
        <w:rPr>
          <w:i/>
        </w:rPr>
        <w:t>Fagus</w:t>
      </w:r>
      <w:r>
        <w:t xml:space="preserve"> (all taxa lie below the equality line for </w:t>
      </w:r>
      <m:oMath>
        <m:sSub>
          <m:sSubPr>
            <m:ctrlPr>
              <w:rPr>
                <w:rFonts w:ascii="Cambria Math" w:hAnsi="Cambria Math"/>
              </w:rPr>
            </m:ctrlPr>
          </m:sSubPr>
          <m:e>
            <m:r>
              <w:rPr>
                <w:rFonts w:ascii="Cambria Math" w:hAnsi="Cambria Math"/>
              </w:rPr>
              <m:t>d</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v</m:t>
            </m:r>
          </m:sub>
        </m:sSub>
      </m:oMath>
      <w:r>
        <w:t xml:space="preserve">). The large shift in the distribution of </w:t>
      </w:r>
      <w:r>
        <w:rPr>
          <w:i/>
        </w:rPr>
        <w:t>Tsuga</w:t>
      </w:r>
      <w:r>
        <w:t xml:space="preserve"> relative to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conversely, appears to be mainly attributable to historical climate change. For </w:t>
      </w:r>
      <m:oMath>
        <m:sSub>
          <m:sSubPr>
            <m:ctrlPr>
              <w:rPr>
                <w:rFonts w:ascii="Cambria Math" w:hAnsi="Cambria Math"/>
              </w:rPr>
            </m:ctrlPr>
          </m:sSubPr>
          <m:e>
            <m:r>
              <w:rPr>
                <w:rFonts w:ascii="Cambria Math" w:hAnsi="Cambria Math"/>
              </w:rPr>
              <m:t>T</m:t>
            </m:r>
          </m:e>
          <m:sub>
            <m:r>
              <w:rPr>
                <w:rFonts w:ascii="Cambria Math" w:hAnsi="Cambria Math"/>
              </w:rPr>
              <m:t>min</m:t>
            </m:r>
          </m:sub>
        </m:sSub>
      </m:oMath>
      <w:r>
        <w:t xml:space="preserve"> (Figure </w:t>
      </w:r>
      <w:del w:id="483" w:author="Jack W Williams" w:date="2016-11-27T13:28:00Z">
        <w:r w:rsidDel="00463364">
          <w:delText>6</w:delText>
        </w:r>
      </w:del>
      <w:ins w:id="484" w:author="Jack W Williams" w:date="2016-11-27T13:28:00Z">
        <w:r w:rsidR="00463364">
          <w:t>5</w:t>
        </w:r>
      </w:ins>
      <w:r>
        <w:t xml:space="preserve">), shifting distributions of </w:t>
      </w:r>
      <w:r>
        <w:rPr>
          <w:i/>
        </w:rPr>
        <w:t>Ulmus</w:t>
      </w:r>
      <w:r>
        <w:t xml:space="preserve"> and </w:t>
      </w:r>
      <w:r>
        <w:rPr>
          <w:i/>
        </w:rPr>
        <w:t>Thuja</w:t>
      </w:r>
      <w:r>
        <w:t>/</w:t>
      </w:r>
      <w:r>
        <w:rPr>
          <w:i/>
        </w:rPr>
        <w:t>Juniperus</w:t>
      </w:r>
      <w:r>
        <w:t xml:space="preserve"> can be mainly attributed to </w:t>
      </w:r>
      <w:del w:id="485" w:author="Jack W Williams" w:date="2016-11-27T13:44:00Z">
        <w:r w:rsidDel="00F87F2A">
          <w:delText>land use</w:delText>
        </w:r>
      </w:del>
      <w:ins w:id="486" w:author="Jack W Williams" w:date="2016-11-27T13:44:00Z">
        <w:r w:rsidR="00F87F2A">
          <w:t>vegetation</w:t>
        </w:r>
      </w:ins>
      <w:r>
        <w:t xml:space="preserve"> change, while </w:t>
      </w:r>
      <w:r>
        <w:rPr>
          <w:i/>
        </w:rPr>
        <w:t>Larix</w:t>
      </w:r>
      <w:r>
        <w:t xml:space="preserve"> and </w:t>
      </w:r>
      <w:r>
        <w:rPr>
          <w:i/>
        </w:rPr>
        <w:t>Betula</w:t>
      </w:r>
      <w:r>
        <w:t xml:space="preserve"> have large shifts that are equally attributable to historical climate change and land use, and the niche shifts for </w:t>
      </w:r>
      <w:r>
        <w:rPr>
          <w:i/>
        </w:rPr>
        <w:t>Quercus</w:t>
      </w:r>
      <w:r>
        <w:t xml:space="preserve">, </w:t>
      </w:r>
      <w:r>
        <w:rPr>
          <w:i/>
        </w:rPr>
        <w:t>Fraxinus</w:t>
      </w:r>
      <w:r>
        <w:t xml:space="preserve">, </w:t>
      </w:r>
      <w:r>
        <w:rPr>
          <w:i/>
        </w:rPr>
        <w:t>Picea</w:t>
      </w:r>
      <w:r>
        <w:t xml:space="preserve">, </w:t>
      </w:r>
      <w:r>
        <w:rPr>
          <w:i/>
        </w:rPr>
        <w:t>Acer</w:t>
      </w:r>
      <w:r>
        <w:t xml:space="preserve">, and </w:t>
      </w:r>
      <w:r>
        <w:rPr>
          <w:i/>
        </w:rPr>
        <w:t>Tilia</w:t>
      </w:r>
      <w:r>
        <w:t xml:space="preserve"> are attributable to changing climate.</w:t>
      </w:r>
    </w:p>
    <w:p w:rsidR="008E38DA" w:rsidRDefault="00B67D99">
      <w:pPr>
        <w:pStyle w:val="BodyText"/>
      </w:pPr>
      <w:r>
        <w:t xml:space="preserve">The majority of climate - land-use interactions are </w:t>
      </w:r>
      <w:del w:id="487" w:author="Jack W Williams" w:date="2016-11-27T13:50:00Z">
        <w:r w:rsidDel="001477AB">
          <w:delText xml:space="preserve">compounding </w:delText>
        </w:r>
      </w:del>
      <w:commentRangeStart w:id="488"/>
      <w:ins w:id="489" w:author="Jack W Williams" w:date="2016-11-27T13:50:00Z">
        <w:r w:rsidR="001477AB">
          <w:t xml:space="preserve">confounding </w:t>
        </w:r>
      </w:ins>
      <w:r>
        <w:t>(n = 30) or co</w:t>
      </w:r>
      <w:del w:id="490" w:author="Jack W Williams" w:date="2016-11-27T13:50:00Z">
        <w:r w:rsidDel="001477AB">
          <w:delText>n</w:delText>
        </w:r>
      </w:del>
      <w:ins w:id="491" w:author="Jack W Williams" w:date="2016-11-27T13:50:00Z">
        <w:r w:rsidR="001477AB">
          <w:t>mpo</w:t>
        </w:r>
      </w:ins>
      <w:del w:id="492" w:author="Jack W Williams" w:date="2016-11-27T13:50:00Z">
        <w:r w:rsidDel="001477AB">
          <w:delText>fo</w:delText>
        </w:r>
      </w:del>
      <w:r>
        <w:t>unding (n = 28</w:t>
      </w:r>
      <w:commentRangeEnd w:id="488"/>
      <w:r w:rsidR="001477AB">
        <w:rPr>
          <w:rStyle w:val="CommentReference"/>
        </w:rPr>
        <w:commentReference w:id="488"/>
      </w:r>
      <w:r>
        <w:t xml:space="preserve">), while few (n = 2) show counteracting effects (Table </w:t>
      </w:r>
      <w:ins w:id="493" w:author="Jack W Williams" w:date="2016-11-27T09:55:00Z">
        <w:r w:rsidR="00D96C7C">
          <w:t>1</w:t>
        </w:r>
      </w:ins>
      <w:del w:id="494" w:author="Jack W Williams" w:date="2016-11-27T09:55:00Z">
        <w:r w:rsidDel="00D96C7C">
          <w:delText>2</w:delText>
        </w:r>
      </w:del>
      <w:r>
        <w:t xml:space="preserve">). Compounding interactions, where both climate and land use shifts push species distributions in the same direction along the climate gradient, are particularly strong for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(Table </w:t>
      </w:r>
      <w:ins w:id="495" w:author="Jack W Williams" w:date="2016-11-27T09:56:00Z">
        <w:r w:rsidR="00D96C7C">
          <w:t>1</w:t>
        </w:r>
      </w:ins>
      <w:del w:id="496" w:author="Jack W Williams" w:date="2016-11-27T09:56:00Z">
        <w:r w:rsidDel="00D96C7C">
          <w:delText>2</w:delText>
        </w:r>
      </w:del>
      <w:r>
        <w:t xml:space="preserve">), and are consistent with the observed trend of cooling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(Figure</w:t>
      </w:r>
      <w:ins w:id="497" w:author="Jack W Williams" w:date="2016-11-27T09:56:00Z">
        <w:r w:rsidR="00D96C7C">
          <w:t>s</w:t>
        </w:r>
      </w:ins>
      <w:r>
        <w:t xml:space="preserve"> 1, </w:t>
      </w:r>
      <w:del w:id="498" w:author="Jack W Williams" w:date="2016-11-27T09:56:00Z">
        <w:r w:rsidDel="00D96C7C">
          <w:delText xml:space="preserve">Figure </w:delText>
        </w:r>
      </w:del>
      <w:r>
        <w:t xml:space="preserve">4) and losses concentrated in the southern portions of most species ranges (Figure 3); both tend to shift tree-climate distributions to cooler portions of climate space. </w:t>
      </w:r>
      <w:ins w:id="499" w:author="Jack W Williams" w:date="2016-11-27T13:51:00Z">
        <w:r w:rsidR="001477AB">
          <w:t xml:space="preserve">However, </w:t>
        </w:r>
      </w:ins>
      <w:ins w:id="500" w:author="Jack W Williams" w:date="2016-11-27T13:52:00Z">
        <w:r w:rsidR="001477AB">
          <w:t xml:space="preserve">the </w:t>
        </w:r>
        <w:commentRangeStart w:id="501"/>
        <w:r w:rsidR="001477AB">
          <w:t xml:space="preserve">apparent Tmax cooling and </w:t>
        </w:r>
      </w:ins>
      <w:ins w:id="502" w:author="Jack W Williams" w:date="2016-11-27T14:00:00Z">
        <w:r w:rsidR="00E93E04">
          <w:t>number of</w:t>
        </w:r>
      </w:ins>
      <w:ins w:id="503" w:author="Jack W Williams" w:date="2016-11-27T13:52:00Z">
        <w:r w:rsidR="001477AB">
          <w:t xml:space="preserve"> compounding interactions are reduced when 1950-1980 climate normal</w:t>
        </w:r>
      </w:ins>
      <w:ins w:id="504" w:author="Jack W Williams" w:date="2016-11-27T14:00:00Z">
        <w:r w:rsidR="00E93E04">
          <w:t>s</w:t>
        </w:r>
      </w:ins>
      <w:ins w:id="505" w:author="Jack W Williams" w:date="2016-11-27T13:52:00Z">
        <w:r w:rsidR="001477AB">
          <w:t xml:space="preserve"> are used</w:t>
        </w:r>
      </w:ins>
      <w:ins w:id="506" w:author="Jack W Williams" w:date="2016-11-27T14:00:00Z">
        <w:r w:rsidR="00E93E04">
          <w:t xml:space="preserve"> instead of 1990-2014 normals</w:t>
        </w:r>
      </w:ins>
      <w:ins w:id="507" w:author="Jack W Williams" w:date="2016-11-27T13:52:00Z">
        <w:r w:rsidR="001477AB">
          <w:t xml:space="preserve"> </w:t>
        </w:r>
      </w:ins>
      <w:commentRangeEnd w:id="501"/>
      <w:ins w:id="508" w:author="Jack W Williams" w:date="2016-11-27T14:00:00Z">
        <w:r w:rsidR="00E93E04">
          <w:rPr>
            <w:rStyle w:val="CommentReference"/>
          </w:rPr>
          <w:commentReference w:id="501"/>
        </w:r>
      </w:ins>
      <w:ins w:id="509" w:author="Jack W Williams" w:date="2016-11-27T13:52:00Z">
        <w:r w:rsidR="001477AB">
          <w:t>(Supplementary Information)</w:t>
        </w:r>
      </w:ins>
      <w:ins w:id="510" w:author="Jack W Williams" w:date="2016-11-27T14:00:00Z">
        <w:r w:rsidR="00E93E04">
          <w:t>.</w:t>
        </w:r>
      </w:ins>
      <w:ins w:id="511" w:author="Jack W Williams" w:date="2016-11-27T13:52:00Z">
        <w:r w:rsidR="001477AB">
          <w:t xml:space="preserve"> </w:t>
        </w:r>
      </w:ins>
      <w:r>
        <w:t xml:space="preserve">Compounding interactions are also strong for </w:t>
      </w:r>
      <m:oMath>
        <m:sSub>
          <m:sSubPr>
            <m:ctrlPr>
              <w:rPr>
                <w:rFonts w:ascii="Cambria Math" w:hAnsi="Cambria Math"/>
              </w:rPr>
            </m:ctrlPr>
          </m:sSubPr>
          <m:e>
            <m:r>
              <w:rPr>
                <w:rFonts w:ascii="Cambria Math" w:hAnsi="Cambria Math"/>
              </w:rPr>
              <m:t>P</m:t>
            </m:r>
          </m:e>
          <m:sub>
            <m:r>
              <w:rPr>
                <w:rFonts w:ascii="Cambria Math" w:hAnsi="Cambria Math"/>
              </w:rPr>
              <m:t>ann</m:t>
            </m:r>
          </m:sub>
        </m:sSub>
      </m:oMath>
      <w:r>
        <w:t xml:space="preserve"> and are caused by both land use and climate change shifting species to a wetter portion of climate space than they occupied historically. These analyses are insensitive to the type of correction applied to the </w:t>
      </w:r>
      <w:r>
        <w:rPr>
          <w:i/>
        </w:rPr>
        <w:t>p</w:t>
      </w:r>
      <w:r>
        <w:t xml:space="preserve">-value, although running the analysis without a correction factor reduces the counts of insignificant (confounding) relationships and increases the number of counteracting and compounding interactions. Patterns of interaction, by species, for </w:t>
      </w:r>
      <m:oMath>
        <m:sSub>
          <m:sSubPr>
            <m:ctrlPr>
              <w:rPr>
                <w:rFonts w:ascii="Cambria Math" w:hAnsi="Cambria Math"/>
              </w:rPr>
            </m:ctrlPr>
          </m:sSubPr>
          <m:e>
            <m:r>
              <w:rPr>
                <w:rFonts w:ascii="Cambria Math" w:hAnsi="Cambria Math"/>
              </w:rPr>
              <m:t>P</m:t>
            </m:r>
          </m:e>
          <m:sub>
            <m:r>
              <w:rPr>
                <w:rFonts w:ascii="Cambria Math" w:hAnsi="Cambria Math"/>
              </w:rPr>
              <m:t>ann</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diff</m:t>
            </m:r>
          </m:sub>
        </m:sSub>
      </m:oMath>
      <w:r>
        <w:t xml:space="preserve"> are significantly correlated (</w:t>
      </w:r>
      <m:oMath>
        <m:sSub>
          <m:sSubPr>
            <m:ctrlPr>
              <w:rPr>
                <w:rFonts w:ascii="Cambria Math" w:hAnsi="Cambria Math"/>
              </w:rPr>
            </m:ctrlPr>
          </m:sSubPr>
          <m:e>
            <m:sSup>
              <m:sSupPr>
                <m:ctrlPr>
                  <w:rPr>
                    <w:rFonts w:ascii="Cambria Math" w:hAnsi="Cambria Math"/>
                  </w:rPr>
                </m:ctrlPr>
              </m:sSupPr>
              <m:e>
                <m:r>
                  <w:rPr>
                    <w:rFonts w:ascii="Cambria Math" w:hAnsi="Cambria Math"/>
                  </w:rPr>
                  <m:t>χ</m:t>
                </m:r>
              </m:e>
              <m:sup>
                <m:r>
                  <w:rPr>
                    <w:rFonts w:ascii="Cambria Math" w:hAnsi="Cambria Math"/>
                  </w:rPr>
                  <m:t>2</m:t>
                </m:r>
              </m:sup>
            </m:sSup>
          </m:e>
          <m:sub>
            <m:r>
              <w:rPr>
                <w:rFonts w:ascii="Cambria Math" w:hAnsi="Cambria Math"/>
              </w:rPr>
              <m:t>4</m:t>
            </m:r>
          </m:sub>
        </m:sSub>
      </m:oMath>
      <w:r>
        <w:t xml:space="preserve"> = 15.22), but are not significantly correlated for other climate variables. </w:t>
      </w:r>
      <w:del w:id="512" w:author="Jack W Williams" w:date="2016-11-27T14:02:00Z">
        <w:r w:rsidDel="00E93E04">
          <w:delText>Analysis included in the supplemental material indicates that a</w:delText>
        </w:r>
      </w:del>
      <w:ins w:id="513" w:author="Jack W Williams" w:date="2016-11-27T14:02:00Z">
        <w:r w:rsidR="00E93E04">
          <w:t>A</w:t>
        </w:r>
      </w:ins>
      <w:r>
        <w:t xml:space="preserve"> shift to an earlier </w:t>
      </w:r>
      <w:ins w:id="514" w:author="Jack W Williams" w:date="2016-11-27T14:02:00Z">
        <w:r w:rsidR="00E93E04">
          <w:t xml:space="preserve">climatic </w:t>
        </w:r>
      </w:ins>
      <w:r>
        <w:t>baseline (</w:t>
      </w:r>
      <w:ins w:id="515" w:author="Jack W Williams" w:date="2016-11-27T14:02:00Z">
        <w:r w:rsidR="00E93E04">
          <w:t xml:space="preserve">based the </w:t>
        </w:r>
      </w:ins>
      <w:r>
        <w:t xml:space="preserve">using the estimated change rate from </w:t>
      </w:r>
      <w:del w:id="516" w:author="Jack W Williams" w:date="2016-11-27T14:03:00Z">
        <w:r w:rsidDel="00E93E04">
          <w:delText xml:space="preserve">(Burnette et al. 2010) in </w:delText>
        </w:r>
      </w:del>
      <w:r>
        <w:t>Manhattan, Kansas</w:t>
      </w:r>
      <w:ins w:id="517" w:author="Jack W Williams" w:date="2016-11-27T14:03:00Z">
        <w:r w:rsidR="00E93E04">
          <w:t xml:space="preserve"> (Burnette et al., 2010</w:t>
        </w:r>
      </w:ins>
      <w:r>
        <w:t xml:space="preserve">) results in no change in </w:t>
      </w:r>
      <w:commentRangeStart w:id="518"/>
      <w:r>
        <w:t xml:space="preserve">this pattern </w:t>
      </w:r>
      <w:commentRangeEnd w:id="518"/>
      <w:r w:rsidR="00E93E04">
        <w:rPr>
          <w:rStyle w:val="CommentReference"/>
        </w:rPr>
        <w:commentReference w:id="518"/>
      </w:r>
      <w:r>
        <w:t>(</w:t>
      </w:r>
      <w:commentRangeStart w:id="519"/>
      <w:r>
        <w:t>see "R/confounding_table.R" in S1</w:t>
      </w:r>
      <w:commentRangeEnd w:id="519"/>
      <w:r w:rsidR="00E93E04">
        <w:rPr>
          <w:rStyle w:val="CommentReference"/>
        </w:rPr>
        <w:commentReference w:id="519"/>
      </w:r>
      <w:r>
        <w:t>).</w:t>
      </w:r>
    </w:p>
    <w:p w:rsidR="008E38DA" w:rsidRDefault="00B67D99">
      <w:pPr>
        <w:pStyle w:val="BodyText"/>
      </w:pPr>
      <w:r>
        <w:t xml:space="preserve">Counteracting interactions, where climate shifts and land use shifts show opposite signs relative to baseline climate, effectively narrowing the realized climatic niche from both directions, exist only for </w:t>
      </w:r>
      <w:r>
        <w:rPr>
          <w:i/>
        </w:rPr>
        <w:t>Ulmus</w:t>
      </w:r>
      <w:r>
        <w:t xml:space="preserve">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and </w:t>
      </w:r>
      <w:r>
        <w:rPr>
          <w:i/>
        </w:rPr>
        <w:t>Larix</w:t>
      </w:r>
      <w:r>
        <w:t xml:space="preserve"> (</w:t>
      </w:r>
      <m:oMath>
        <m:sSub>
          <m:sSubPr>
            <m:ctrlPr>
              <w:rPr>
                <w:rFonts w:ascii="Cambria Math" w:hAnsi="Cambria Math"/>
              </w:rPr>
            </m:ctrlPr>
          </m:sSubPr>
          <m:e>
            <m:r>
              <w:rPr>
                <w:rFonts w:ascii="Cambria Math" w:hAnsi="Cambria Math"/>
              </w:rPr>
              <m:t>T</m:t>
            </m:r>
          </m:e>
          <m:sub>
            <m:r>
              <w:rPr>
                <w:rFonts w:ascii="Cambria Math" w:hAnsi="Cambria Math"/>
              </w:rPr>
              <m:t>min</m:t>
            </m:r>
          </m:sub>
        </m:sSub>
      </m:oMath>
      <w:r>
        <w:t>).</w:t>
      </w:r>
    </w:p>
    <w:p w:rsidR="008E38DA" w:rsidDel="00E93E04" w:rsidRDefault="00B67D99">
      <w:pPr>
        <w:pStyle w:val="BodyText"/>
        <w:rPr>
          <w:del w:id="520" w:author="Jack W Williams" w:date="2016-11-27T14:04:00Z"/>
        </w:rPr>
      </w:pPr>
      <w:r>
        <w:t xml:space="preserve">Several genera show common patterns in their relationships to climate/land-use interactions. </w:t>
      </w:r>
      <w:r>
        <w:rPr>
          <w:i/>
        </w:rPr>
        <w:t>Populus</w:t>
      </w:r>
      <w:r>
        <w:t xml:space="preserve">, </w:t>
      </w:r>
      <w:r>
        <w:rPr>
          <w:i/>
        </w:rPr>
        <w:t>Picea</w:t>
      </w:r>
      <w:r>
        <w:t xml:space="preserve">, </w:t>
      </w:r>
      <w:r>
        <w:rPr>
          <w:i/>
        </w:rPr>
        <w:t>Quercus</w:t>
      </w:r>
      <w:r>
        <w:t xml:space="preserve">, </w:t>
      </w:r>
      <w:r>
        <w:rPr>
          <w:i/>
        </w:rPr>
        <w:t>Acer</w:t>
      </w:r>
      <w:r>
        <w:t xml:space="preserve"> and </w:t>
      </w:r>
      <w:r>
        <w:rPr>
          <w:i/>
        </w:rPr>
        <w:t>Betula</w:t>
      </w:r>
      <w:r>
        <w:t xml:space="preserve"> all show compounding relationships for both </w:t>
      </w:r>
      <m:oMath>
        <m:sSub>
          <m:sSubPr>
            <m:ctrlPr>
              <w:rPr>
                <w:rFonts w:ascii="Cambria Math" w:hAnsi="Cambria Math"/>
              </w:rPr>
            </m:ctrlPr>
          </m:sSubPr>
          <m:e>
            <m:r>
              <w:rPr>
                <w:rFonts w:ascii="Cambria Math" w:hAnsi="Cambria Math"/>
              </w:rPr>
              <m:t>P</m:t>
            </m:r>
          </m:e>
          <m:sub>
            <m:r>
              <w:rPr>
                <w:rFonts w:ascii="Cambria Math" w:hAnsi="Cambria Math"/>
              </w:rPr>
              <m:t>ann</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either compounding or confounding interactions for </w:t>
      </w:r>
      <m:oMath>
        <m:sSub>
          <m:sSubPr>
            <m:ctrlPr>
              <w:rPr>
                <w:rFonts w:ascii="Cambria Math" w:hAnsi="Cambria Math"/>
              </w:rPr>
            </m:ctrlPr>
          </m:sSubPr>
          <m:e>
            <m:r>
              <w:rPr>
                <w:rFonts w:ascii="Cambria Math" w:hAnsi="Cambria Math"/>
              </w:rPr>
              <m:t>T</m:t>
            </m:r>
          </m:e>
          <m:sub>
            <m:r>
              <w:rPr>
                <w:rFonts w:ascii="Cambria Math" w:hAnsi="Cambria Math"/>
              </w:rPr>
              <m:t>diff</m:t>
            </m:r>
          </m:sub>
        </m:sSub>
      </m:oMath>
      <w:ins w:id="521" w:author="Jack W Williams" w:date="2016-11-27T14:04:00Z">
        <w:r w:rsidR="00E93E04">
          <w:t>,</w:t>
        </w:r>
      </w:ins>
      <w:del w:id="522" w:author="Jack W Williams" w:date="2016-11-27T14:04:00Z">
        <w:r w:rsidDel="00E93E04">
          <w:delText>.</w:delText>
        </w:r>
      </w:del>
      <w:r>
        <w:t xml:space="preserve"> and </w:t>
      </w:r>
      <w:r>
        <w:lastRenderedPageBreak/>
        <w:t xml:space="preserve">confounding interactions for </w:t>
      </w:r>
      <m:oMath>
        <m:sSub>
          <m:sSubPr>
            <m:ctrlPr>
              <w:rPr>
                <w:rFonts w:ascii="Cambria Math" w:hAnsi="Cambria Math"/>
              </w:rPr>
            </m:ctrlPr>
          </m:sSubPr>
          <m:e>
            <m:r>
              <w:rPr>
                <w:rFonts w:ascii="Cambria Math" w:hAnsi="Cambria Math"/>
              </w:rPr>
              <m:t>T</m:t>
            </m:r>
          </m:e>
          <m:sub>
            <m:r>
              <w:rPr>
                <w:rFonts w:ascii="Cambria Math" w:hAnsi="Cambria Math"/>
              </w:rPr>
              <m:t>min</m:t>
            </m:r>
          </m:sub>
        </m:sSub>
      </m:oMath>
      <w:r>
        <w:t xml:space="preserve"> (Table </w:t>
      </w:r>
      <w:ins w:id="523" w:author="Jack W Williams" w:date="2016-11-27T09:57:00Z">
        <w:r w:rsidR="00D96C7C">
          <w:t>1</w:t>
        </w:r>
      </w:ins>
      <w:del w:id="524" w:author="Jack W Williams" w:date="2016-11-27T09:57:00Z">
        <w:r w:rsidDel="00D96C7C">
          <w:delText>2</w:delText>
        </w:r>
      </w:del>
      <w:r>
        <w:t>). These taxa all show significant losses in range along the southern and western margins of their distribution (Figure 3), with few gains in those regions.</w:t>
      </w:r>
      <w:ins w:id="525" w:author="Jack W Williams" w:date="2016-11-27T14:04:00Z">
        <w:r w:rsidR="00E93E04">
          <w:t xml:space="preserve">  </w:t>
        </w:r>
      </w:ins>
    </w:p>
    <w:p w:rsidR="008E38DA" w:rsidRDefault="00B67D99">
      <w:pPr>
        <w:pStyle w:val="BodyText"/>
      </w:pPr>
      <w:r>
        <w:rPr>
          <w:i/>
        </w:rPr>
        <w:t>Fraxinus</w:t>
      </w:r>
      <w:r>
        <w:t xml:space="preserve">, </w:t>
      </w:r>
      <w:r>
        <w:rPr>
          <w:i/>
        </w:rPr>
        <w:t>Tsug</w:t>
      </w:r>
      <w:ins w:id="526" w:author="Jack W Williams" w:date="2016-11-27T14:05:00Z">
        <w:r w:rsidR="00E93E04">
          <w:rPr>
            <w:i/>
          </w:rPr>
          <w:t>,</w:t>
        </w:r>
      </w:ins>
      <w:r>
        <w:rPr>
          <w:i/>
        </w:rPr>
        <w:t>a</w:t>
      </w:r>
      <w:r>
        <w:t xml:space="preserve"> and </w:t>
      </w:r>
      <w:r>
        <w:rPr>
          <w:i/>
        </w:rPr>
        <w:t>Tilia</w:t>
      </w:r>
      <w:r>
        <w:t xml:space="preserve"> all show confounding interactions </w:t>
      </w:r>
      <w:del w:id="527" w:author="Jack W Williams" w:date="2016-11-27T14:05:00Z">
        <w:r w:rsidDel="00E93E04">
          <w:delText xml:space="preserve">with </w:delText>
        </w:r>
      </w:del>
      <w:ins w:id="528" w:author="Jack W Williams" w:date="2016-11-27T14:05:00Z">
        <w:r w:rsidR="00E93E04">
          <w:t xml:space="preserve">for </w:t>
        </w:r>
      </w:ins>
      <m:oMath>
        <m:sSub>
          <m:sSubPr>
            <m:ctrlPr>
              <w:rPr>
                <w:rFonts w:ascii="Cambria Math" w:hAnsi="Cambria Math"/>
              </w:rPr>
            </m:ctrlPr>
          </m:sSubPr>
          <m:e>
            <m:r>
              <w:rPr>
                <w:rFonts w:ascii="Cambria Math" w:hAnsi="Cambria Math"/>
              </w:rPr>
              <m:t>P</m:t>
            </m:r>
          </m:e>
          <m:sub>
            <m:r>
              <w:rPr>
                <w:rFonts w:ascii="Cambria Math" w:hAnsi="Cambria Math"/>
              </w:rPr>
              <m:t>ann</m:t>
            </m:r>
          </m:sub>
        </m:sSub>
      </m:oMath>
      <w:r>
        <w:t xml:space="preserve">, </w:t>
      </w:r>
      <m:oMath>
        <m:sSub>
          <m:sSubPr>
            <m:ctrlPr>
              <w:rPr>
                <w:rFonts w:ascii="Cambria Math" w:hAnsi="Cambria Math"/>
              </w:rPr>
            </m:ctrlPr>
          </m:sSubPr>
          <m:e>
            <m:r>
              <w:rPr>
                <w:rFonts w:ascii="Cambria Math" w:hAnsi="Cambria Math"/>
              </w:rPr>
              <m:t>T</m:t>
            </m:r>
          </m:e>
          <m:sub>
            <m:r>
              <w:rPr>
                <w:rFonts w:ascii="Cambria Math" w:hAnsi="Cambria Math"/>
              </w:rPr>
              <m:t>diff</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min</m:t>
            </m:r>
          </m:sub>
        </m:sSub>
      </m:oMath>
      <w:del w:id="529" w:author="Jack W Williams" w:date="2016-11-27T14:05:00Z">
        <w:r w:rsidDel="00E93E04">
          <w:delText>, with</w:delText>
        </w:r>
      </w:del>
      <w:r>
        <w:t xml:space="preserve"> </w:t>
      </w:r>
      <w:ins w:id="530" w:author="Jack W Williams" w:date="2016-11-27T14:05:00Z">
        <w:r w:rsidR="00E93E04">
          <w:t xml:space="preserve">and </w:t>
        </w:r>
      </w:ins>
      <w:r>
        <w:t xml:space="preserve">compounding interactions </w:t>
      </w:r>
      <w:del w:id="531" w:author="Jack W Williams" w:date="2016-11-27T14:05:00Z">
        <w:r w:rsidDel="00E93E04">
          <w:delText xml:space="preserve">with </w:delText>
        </w:r>
      </w:del>
      <w:ins w:id="532" w:author="Jack W Williams" w:date="2016-11-27T14:05:00Z">
        <w:r w:rsidR="00E93E04">
          <w:t xml:space="preserve">for </w:t>
        </w:r>
      </w:ins>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(Table </w:t>
      </w:r>
      <w:ins w:id="533" w:author="Jack W Williams" w:date="2016-11-27T09:57:00Z">
        <w:r w:rsidR="00D96C7C">
          <w:t>1</w:t>
        </w:r>
      </w:ins>
      <w:del w:id="534" w:author="Jack W Williams" w:date="2016-11-27T09:57:00Z">
        <w:r w:rsidDel="00D96C7C">
          <w:delText>2</w:delText>
        </w:r>
      </w:del>
      <w:r>
        <w:t>). Each of these taxa experiences range losses, but patterns of gain and loss differ among taxa.</w:t>
      </w:r>
    </w:p>
    <w:p w:rsidR="008E38DA" w:rsidRDefault="00B67D99">
      <w:pPr>
        <w:pStyle w:val="Heading1"/>
      </w:pPr>
      <w:bookmarkStart w:id="535" w:name="discussion"/>
      <w:bookmarkEnd w:id="535"/>
      <w:r>
        <w:t>Discussion</w:t>
      </w:r>
    </w:p>
    <w:p w:rsidR="00FE259C" w:rsidRPr="00FE259C" w:rsidRDefault="00FE259C">
      <w:pPr>
        <w:pStyle w:val="FirstParagraph"/>
        <w:rPr>
          <w:ins w:id="536" w:author="Jack W Williams" w:date="2016-11-27T14:24:00Z"/>
          <w:b/>
          <w:rPrChange w:id="537" w:author="Jack W Williams" w:date="2016-11-27T14:24:00Z">
            <w:rPr>
              <w:ins w:id="538" w:author="Jack W Williams" w:date="2016-11-27T14:24:00Z"/>
            </w:rPr>
          </w:rPrChange>
        </w:rPr>
      </w:pPr>
      <w:commentRangeStart w:id="539"/>
      <w:ins w:id="540" w:author="Jack W Williams" w:date="2016-11-27T14:24:00Z">
        <w:r w:rsidRPr="00FE259C">
          <w:rPr>
            <w:b/>
            <w:rPrChange w:id="541" w:author="Jack W Williams" w:date="2016-11-27T14:24:00Z">
              <w:rPr/>
            </w:rPrChange>
          </w:rPr>
          <w:t>Key Findings and Implications</w:t>
        </w:r>
      </w:ins>
      <w:commentRangeEnd w:id="539"/>
      <w:ins w:id="542" w:author="Jack W Williams" w:date="2016-11-27T14:28:00Z">
        <w:r>
          <w:rPr>
            <w:rStyle w:val="CommentReference"/>
          </w:rPr>
          <w:commentReference w:id="539"/>
        </w:r>
      </w:ins>
    </w:p>
    <w:p w:rsidR="008E38DA" w:rsidRDefault="00B67D99">
      <w:pPr>
        <w:pStyle w:val="FirstParagraph"/>
      </w:pPr>
      <w:r>
        <w:t xml:space="preserve">This work reinforces the importance of historical datasets for examining relationships between species and climate, and their importance for forecasting future species distributions (Moritz and Agudo 2013, Maguire et al. 2015). Modern surveys sample only a subset of historical distributions, both spatially and within multidimensional climate space. Our analyses demonstrate that species-climate relationships are changing as a result of land use and climate change over the past few centuries, and adds to our understanding of the interacting effects of climate change and land-use (Pyke 2004). Land use change reduces the correlational structure between species and climate (Devineau 2011) and is likely to have one of the strongest effects on changes in global biodiversity over </w:t>
      </w:r>
      <w:del w:id="543" w:author="Jack W Williams" w:date="2016-11-27T14:08:00Z">
        <w:r w:rsidDel="00E93E04">
          <w:delText>the next</w:delText>
        </w:r>
      </w:del>
      <w:ins w:id="544" w:author="Jack W Williams" w:date="2016-11-27T14:08:00Z">
        <w:r w:rsidR="00E93E04">
          <w:t>this</w:t>
        </w:r>
      </w:ins>
      <w:r>
        <w:t xml:space="preserve"> century (Sala et al. 2000). While rates of land-use change may be declining in North America and in the upper Midwest (Dale 1997, Rhemtulla et al. 2009b) the legacies of land-use are likely to persist, both in terms of forest composition (Kujawa et al. </w:t>
      </w:r>
      <w:del w:id="545" w:author="Jack W Williams" w:date="2016-11-27T09:46:00Z">
        <w:r w:rsidDel="004B493D">
          <w:delText>accepted</w:delText>
        </w:r>
      </w:del>
      <w:ins w:id="546" w:author="Jack W Williams" w:date="2016-11-27T09:46:00Z">
        <w:r w:rsidR="004B493D">
          <w:t>2016</w:t>
        </w:r>
      </w:ins>
      <w:r>
        <w:t xml:space="preserve">, Goring et al. in </w:t>
      </w:r>
      <w:del w:id="547" w:author="Jack W Williams" w:date="2016-11-27T09:46:00Z">
        <w:r w:rsidDel="004B493D">
          <w:delText>review</w:delText>
        </w:r>
      </w:del>
      <w:ins w:id="548" w:author="Jack W Williams" w:date="2016-11-27T09:46:00Z">
        <w:r w:rsidR="004B493D">
          <w:t>press</w:t>
        </w:r>
      </w:ins>
      <w:r>
        <w:t>), and the correlational structure between species and climate.</w:t>
      </w:r>
    </w:p>
    <w:p w:rsidR="008E38DA" w:rsidRDefault="00B67D99">
      <w:pPr>
        <w:pStyle w:val="BodyText"/>
      </w:pPr>
      <w:r>
        <w:t>Previous studies have shown that the realized climate niches of tree species shifted during the climate changes accompanying the last deglaciation</w:t>
      </w:r>
      <w:ins w:id="549" w:author="Jack W Williams" w:date="2016-11-27T14:08:00Z">
        <w:r w:rsidR="00E93E04">
          <w:t xml:space="preserve"> (Pearman et al. 2008, Maiorano et al. 2013</w:t>
        </w:r>
      </w:ins>
      <w:ins w:id="550" w:author="Jack W Williams" w:date="2016-11-27T14:09:00Z">
        <w:r w:rsidR="00E93E04">
          <w:t>, Veloz et al. 2012</w:t>
        </w:r>
      </w:ins>
      <w:ins w:id="551" w:author="Jack W Williams" w:date="2016-11-27T14:08:00Z">
        <w:r w:rsidR="00E93E04">
          <w:t>)</w:t>
        </w:r>
      </w:ins>
      <w:r>
        <w:t xml:space="preserve">. To a first order, many species accommodated past climate changes by shifting their ranges; </w:t>
      </w:r>
      <w:r>
        <w:rPr>
          <w:i/>
        </w:rPr>
        <w:t>i.e.</w:t>
      </w:r>
      <w:r>
        <w:t xml:space="preserve"> they maintained a relatively stable distribution in environmental space by shifting their distributions within geographic space. Range shifts are well documented by paleodata and generally well simulated by species distribution and community-level models driven by paleoclimatic simulations (Prentice et al. 1991, Martínez-Meyer and Peterson 2006, Maguire et al. 2015). However, species tracking of past climatic change was imperfect</w:t>
      </w:r>
      <w:ins w:id="552" w:author="Jack W Williams" w:date="2016-11-27T14:09:00Z">
        <w:r w:rsidR="00E93E04">
          <w:t xml:space="preserve"> leading to</w:t>
        </w:r>
      </w:ins>
      <w:del w:id="553" w:author="Jack W Williams" w:date="2016-11-27T14:09:00Z">
        <w:r w:rsidDel="00E93E04">
          <w:delText xml:space="preserve"> and other studies indicates</w:delText>
        </w:r>
      </w:del>
      <w:r>
        <w:t xml:space="preserve"> shifts in species realized niches over time (Pearman et al. 2008, Maiorano et al. 2013). Mechanisms for these realized niche shifts include species lagging rapid climate change (Ordonez 2013), </w:t>
      </w:r>
      <w:del w:id="554" w:author="Jack W Williams" w:date="2016-11-27T14:09:00Z">
        <w:r w:rsidDel="00E93E04">
          <w:delText xml:space="preserve">occupying </w:delText>
        </w:r>
      </w:del>
      <w:r>
        <w:t>non-analogue climates (Veloz et al. 2012), or shifts in competition resulting from changing patterns of co-occurrence through time (Maiorano et al. 2013). This study adds to prior work by showing that the land use changes of the last several centuries can also significantly modify species-climate relationships.</w:t>
      </w:r>
    </w:p>
    <w:p w:rsidR="008E38DA" w:rsidRDefault="00B67D99">
      <w:pPr>
        <w:pStyle w:val="BodyText"/>
      </w:pPr>
      <w:r>
        <w:t>In this study, shifts in realized climate niches and the underlying interactions between climate change and land use emerge from three basic processes. First, climates have changed over the 20</w:t>
      </w:r>
      <w:r>
        <w:rPr>
          <w:vertAlign w:val="superscript"/>
        </w:rPr>
        <w:t>th</w:t>
      </w:r>
      <w:r>
        <w:t xml:space="preserve"> and early 21</w:t>
      </w:r>
      <w:r>
        <w:rPr>
          <w:vertAlign w:val="superscript"/>
        </w:rPr>
        <w:t>st</w:t>
      </w:r>
      <w:r>
        <w:t xml:space="preserve"> centuries, with rising winter minimum temperatures, </w:t>
      </w:r>
      <w:ins w:id="555" w:author="Jack W Williams" w:date="2016-11-27T14:10:00Z">
        <w:r w:rsidR="00963D3B">
          <w:lastRenderedPageBreak/>
          <w:t xml:space="preserve">stable or </w:t>
        </w:r>
      </w:ins>
      <w:r>
        <w:t>declining summer temperatures, and higher precipitation. These climate changes are produced by a combination of natural variability and anthropogenic change; the latter signal is strongest in the second half of the 20</w:t>
      </w:r>
      <w:r>
        <w:rPr>
          <w:vertAlign w:val="superscript"/>
        </w:rPr>
        <w:t>th</w:t>
      </w:r>
      <w:r>
        <w:t xml:space="preserve"> century and early 21</w:t>
      </w:r>
      <w:r>
        <w:rPr>
          <w:vertAlign w:val="superscript"/>
        </w:rPr>
        <w:t>st</w:t>
      </w:r>
      <w:r>
        <w:t xml:space="preserve"> century (Estrada et al. 2013). Second, tree species distributions have not yet fully adjusted to these climate changes, causing tree distributions to be in partial disequilibrium with climate (Svenning and Sandel 2013, Williams and Burke in press). Third, anthropogenic land use has selectively eliminated portions of geographic and environmental space from species' potential ranges (Figure 1f). Agricultural conversion has </w:t>
      </w:r>
      <w:del w:id="556" w:author="Jack W Williams" w:date="2016-11-27T14:15:00Z">
        <w:r w:rsidDel="00963D3B">
          <w:delText>largely eliminated</w:delText>
        </w:r>
      </w:del>
      <w:ins w:id="557" w:author="Jack W Williams" w:date="2016-11-27T14:15:00Z">
        <w:r w:rsidR="00963D3B">
          <w:t>greatly reduced the extent of savanna and</w:t>
        </w:r>
      </w:ins>
      <w:r>
        <w:t xml:space="preserve"> open forests in </w:t>
      </w:r>
      <w:del w:id="558" w:author="Jack W Williams" w:date="2016-11-27T14:15:00Z">
        <w:r w:rsidDel="00963D3B">
          <w:delText>warm and dry regions (</w:delText>
        </w:r>
        <w:r w:rsidDel="00963D3B">
          <w:rPr>
            <w:b/>
          </w:rPr>
          <w:delText>???</w:delText>
        </w:r>
        <w:r w:rsidDel="00963D3B">
          <w:delText>),</w:delText>
        </w:r>
      </w:del>
      <w:ins w:id="559" w:author="Jack W Williams" w:date="2016-11-27T14:15:00Z">
        <w:r w:rsidR="00963D3B">
          <w:t xml:space="preserve">southern </w:t>
        </w:r>
      </w:ins>
      <w:ins w:id="560" w:author="Jack W Williams" w:date="2016-11-27T14:16:00Z">
        <w:r w:rsidR="00963D3B">
          <w:t>Wisconsin and Minnesota</w:t>
        </w:r>
      </w:ins>
      <w:ins w:id="561" w:author="Jack W Williams" w:date="2016-11-27T14:15:00Z">
        <w:r w:rsidR="00963D3B">
          <w:t>,</w:t>
        </w:r>
      </w:ins>
      <w:r>
        <w:t xml:space="preserve"> while summer temperatures have declined and precipitation increased, resulting in a compounding effect; species occupy cooler habitats with higher precipitation than during historical times. Intensification of land-use in the northern prairie-forest margin shifts species further than expected along the precipitation gradient. While fire and logging have </w:t>
      </w:r>
      <w:del w:id="562" w:author="Jack W Williams" w:date="2016-11-27T14:16:00Z">
        <w:r w:rsidDel="00963D3B">
          <w:delText>played a role in changing</w:delText>
        </w:r>
      </w:del>
      <w:ins w:id="563" w:author="Jack W Williams" w:date="2016-11-27T14:16:00Z">
        <w:r w:rsidR="00963D3B">
          <w:t>altered</w:t>
        </w:r>
      </w:ins>
      <w:ins w:id="564" w:author="Jack W Williams" w:date="2016-11-27T14:17:00Z">
        <w:r w:rsidR="00963D3B">
          <w:t xml:space="preserve"> tree</w:t>
        </w:r>
      </w:ins>
      <w:r>
        <w:t xml:space="preserve"> distribution</w:t>
      </w:r>
      <w:ins w:id="565" w:author="Jack W Williams" w:date="2016-11-27T14:17:00Z">
        <w:r w:rsidR="00963D3B">
          <w:t>s</w:t>
        </w:r>
      </w:ins>
      <w:r>
        <w:t xml:space="preserve"> </w:t>
      </w:r>
      <w:del w:id="566" w:author="Jack W Williams" w:date="2016-11-27T14:17:00Z">
        <w:r w:rsidDel="00963D3B">
          <w:delText xml:space="preserve">patterns </w:delText>
        </w:r>
      </w:del>
      <w:r>
        <w:t>in the north</w:t>
      </w:r>
      <w:del w:id="567" w:author="Jack W Williams" w:date="2016-11-27T14:17:00Z">
        <w:r w:rsidDel="00963D3B">
          <w:delText xml:space="preserve"> and northeast</w:delText>
        </w:r>
      </w:del>
      <w:r>
        <w:t xml:space="preserve">, they have not </w:t>
      </w:r>
      <w:del w:id="568" w:author="Jack W Williams" w:date="2016-11-27T14:17:00Z">
        <w:r w:rsidDel="00963D3B">
          <w:delText>resulted in the</w:delText>
        </w:r>
      </w:del>
      <w:ins w:id="569" w:author="Jack W Williams" w:date="2016-11-27T14:17:00Z">
        <w:r w:rsidR="00963D3B">
          <w:t>widely</w:t>
        </w:r>
      </w:ins>
      <w:r>
        <w:t xml:space="preserve"> exclu</w:t>
      </w:r>
      <w:ins w:id="570" w:author="Jack W Williams" w:date="2016-11-27T14:17:00Z">
        <w:r w:rsidR="00963D3B">
          <w:t>ded</w:t>
        </w:r>
      </w:ins>
      <w:del w:id="571" w:author="Jack W Williams" w:date="2016-11-27T14:17:00Z">
        <w:r w:rsidDel="00963D3B">
          <w:delText>sion</w:delText>
        </w:r>
      </w:del>
      <w:r>
        <w:t xml:space="preserve"> </w:t>
      </w:r>
      <w:del w:id="572" w:author="Jack W Williams" w:date="2016-11-27T14:17:00Z">
        <w:r w:rsidDel="00963D3B">
          <w:delText xml:space="preserve">or extirpation of </w:delText>
        </w:r>
      </w:del>
      <w:r>
        <w:t>taxa from the northern</w:t>
      </w:r>
      <w:ins w:id="573" w:author="Jack W Williams" w:date="2016-11-27T14:18:00Z">
        <w:r w:rsidR="00963D3B">
          <w:t xml:space="preserve"> regions and</w:t>
        </w:r>
      </w:ins>
      <w:r>
        <w:t xml:space="preserve"> climate space, </w:t>
      </w:r>
      <w:del w:id="574" w:author="Jack W Williams" w:date="2016-11-27T14:16:00Z">
        <w:r w:rsidDel="00963D3B">
          <w:delText xml:space="preserve">with the exception of </w:delText>
        </w:r>
      </w:del>
      <w:ins w:id="575" w:author="Jack W Williams" w:date="2016-11-27T14:16:00Z">
        <w:r w:rsidR="00963D3B">
          <w:t>ex</w:t>
        </w:r>
      </w:ins>
      <w:ins w:id="576" w:author="Jack W Williams" w:date="2016-11-27T14:17:00Z">
        <w:r w:rsidR="00963D3B">
          <w:t>c</w:t>
        </w:r>
      </w:ins>
      <w:ins w:id="577" w:author="Jack W Williams" w:date="2016-11-27T14:16:00Z">
        <w:r w:rsidR="00963D3B">
          <w:t xml:space="preserve">ept for </w:t>
        </w:r>
      </w:ins>
      <w:r>
        <w:rPr>
          <w:i/>
        </w:rPr>
        <w:t>Tsuga</w:t>
      </w:r>
      <w:ins w:id="578" w:author="Jack W Williams" w:date="2016-11-27T14:17:00Z">
        <w:r w:rsidR="00963D3B">
          <w:rPr>
            <w:i/>
          </w:rPr>
          <w:t xml:space="preserve"> </w:t>
        </w:r>
        <w:r w:rsidR="00963D3B" w:rsidRPr="00963D3B">
          <w:rPr>
            <w:rPrChange w:id="579" w:author="Jack W Williams" w:date="2016-11-27T14:17:00Z">
              <w:rPr>
                <w:i/>
              </w:rPr>
            </w:rPrChange>
          </w:rPr>
          <w:t xml:space="preserve">(Fig. 3), </w:t>
        </w:r>
        <w:r w:rsidR="00963D3B" w:rsidRPr="00963D3B">
          <w:t>a</w:t>
        </w:r>
        <w:r w:rsidR="00963D3B" w:rsidRPr="00963D3B">
          <w:t xml:space="preserve"> shade</w:t>
        </w:r>
        <w:r w:rsidR="00963D3B">
          <w:t>-tolerant</w:t>
        </w:r>
      </w:ins>
      <w:ins w:id="580" w:author="Jack W Williams" w:date="2016-11-27T14:18:00Z">
        <w:r w:rsidR="00963D3B">
          <w:t xml:space="preserve"> and</w:t>
        </w:r>
      </w:ins>
      <w:ins w:id="581" w:author="Jack W Williams" w:date="2016-11-27T14:17:00Z">
        <w:r w:rsidR="00963D3B">
          <w:t xml:space="preserve"> late-successional</w:t>
        </w:r>
      </w:ins>
      <w:ins w:id="582" w:author="Jack W Williams" w:date="2016-11-27T14:18:00Z">
        <w:r w:rsidR="00963D3B">
          <w:t xml:space="preserve"> taxon</w:t>
        </w:r>
      </w:ins>
      <w:r>
        <w:t>.</w:t>
      </w:r>
    </w:p>
    <w:p w:rsidR="008E38DA" w:rsidRDefault="00B67D99">
      <w:pPr>
        <w:pStyle w:val="BodyText"/>
      </w:pPr>
      <w:r>
        <w:t xml:space="preserve">In addition to land use changes, the near total regional collapse of </w:t>
      </w:r>
      <w:r>
        <w:rPr>
          <w:i/>
        </w:rPr>
        <w:t>Ulmus</w:t>
      </w:r>
      <w:r>
        <w:t xml:space="preserve"> distributions provides another </w:t>
      </w:r>
      <w:del w:id="583" w:author="Jack W Williams" w:date="2016-11-27T14:31:00Z">
        <w:r w:rsidDel="00FE259C">
          <w:delText xml:space="preserve">case </w:delText>
        </w:r>
      </w:del>
      <w:ins w:id="584" w:author="Jack W Williams" w:date="2016-11-27T14:31:00Z">
        <w:r w:rsidR="00FE259C">
          <w:t>mechanism by</w:t>
        </w:r>
      </w:ins>
      <w:del w:id="585" w:author="Jack W Williams" w:date="2016-11-27T14:31:00Z">
        <w:r w:rsidDel="00FE259C">
          <w:delText>in</w:delText>
        </w:r>
      </w:del>
      <w:r>
        <w:t xml:space="preserve"> which human agency (</w:t>
      </w:r>
      <w:del w:id="586" w:author="Jack W Williams" w:date="2016-11-27T14:31:00Z">
        <w:r w:rsidDel="00FC77FC">
          <w:delText xml:space="preserve">in this case, </w:delText>
        </w:r>
      </w:del>
      <w:r>
        <w:t>accidentally introduced Dutch elm disease) has affected distributions through near extirpation (Barnes 1979)</w:t>
      </w:r>
      <w:del w:id="587" w:author="Jack W Williams" w:date="2016-11-27T14:32:00Z">
        <w:r w:rsidDel="00FC77FC">
          <w:delText>, although reintroduction efforts are underway</w:delText>
        </w:r>
      </w:del>
      <w:r>
        <w:t xml:space="preserve">. </w:t>
      </w:r>
      <w:r>
        <w:rPr>
          <w:i/>
        </w:rPr>
        <w:t>Castanea dentata</w:t>
      </w:r>
      <w:r>
        <w:t xml:space="preserve"> was also effectively wiped out by chestnut blight, with reintroduction efforts underway, and </w:t>
      </w:r>
      <w:r>
        <w:rPr>
          <w:i/>
        </w:rPr>
        <w:t>Tsuga canadensis</w:t>
      </w:r>
      <w:r>
        <w:t xml:space="preserve"> and </w:t>
      </w:r>
      <w:r>
        <w:rPr>
          <w:i/>
        </w:rPr>
        <w:t>Fraxinus</w:t>
      </w:r>
      <w:r>
        <w:t xml:space="preserve"> spp. are now experiencing rapid mortality due to exotic pests</w:t>
      </w:r>
      <w:ins w:id="588" w:author="Jack W Williams" w:date="2016-11-27T14:18:00Z">
        <w:r w:rsidR="00963D3B">
          <w:t xml:space="preserve"> </w:t>
        </w:r>
      </w:ins>
      <w:ins w:id="589" w:author="Jack W Williams" w:date="2016-11-27T14:19:00Z">
        <w:r w:rsidR="00963D3B">
          <w:t>(</w:t>
        </w:r>
        <w:r w:rsidR="00963D3B">
          <w:t>Castello et al. 1995, Schlarbaum et al. 1997</w:t>
        </w:r>
        <w:r w:rsidR="00963D3B">
          <w:t>)</w:t>
        </w:r>
      </w:ins>
      <w:r>
        <w:t xml:space="preserve">. These pathogen-induced changes in tree distributions </w:t>
      </w:r>
      <w:del w:id="590" w:author="Jack W Williams" w:date="2016-11-27T14:32:00Z">
        <w:r w:rsidDel="00FC77FC">
          <w:delText xml:space="preserve">do not align neatly with the land use/climate attribution index described here, </w:delText>
        </w:r>
      </w:del>
      <w:del w:id="591" w:author="Jack W Williams" w:date="2016-11-27T14:19:00Z">
        <w:r w:rsidDel="00963D3B">
          <w:delText>but they do fall</w:delText>
        </w:r>
      </w:del>
      <w:del w:id="592" w:author="Jack W Williams" w:date="2016-11-27T14:32:00Z">
        <w:r w:rsidDel="00FC77FC">
          <w:delText xml:space="preserve"> under</w:delText>
        </w:r>
      </w:del>
      <w:ins w:id="593" w:author="Jack W Williams" w:date="2016-11-27T14:32:00Z">
        <w:r w:rsidR="00FC77FC">
          <w:t>point to</w:t>
        </w:r>
      </w:ins>
      <w:r>
        <w:t xml:space="preserve"> a broader set of vegetation changes caused by anthropogenic changes</w:t>
      </w:r>
      <w:del w:id="594" w:author="Jack W Williams" w:date="2016-11-27T14:19:00Z">
        <w:r w:rsidDel="00963D3B">
          <w:delText>factors</w:delText>
        </w:r>
      </w:del>
      <w:r>
        <w:t>, both inadvertent and intentional.</w:t>
      </w:r>
    </w:p>
    <w:p w:rsidR="008E38DA" w:rsidDel="00FE259C" w:rsidRDefault="00B67D99">
      <w:pPr>
        <w:pStyle w:val="BodyText"/>
        <w:rPr>
          <w:del w:id="595" w:author="Jack W Williams" w:date="2016-11-27T14:23:00Z"/>
        </w:rPr>
      </w:pPr>
      <w:commentRangeStart w:id="596"/>
      <w:del w:id="597" w:author="Jack W Williams" w:date="2016-11-27T14:23:00Z">
        <w:r w:rsidDel="00FE259C">
          <w:delText>Some of these apparent shifts in climate niches may be due to differences in sampling design rather than to actual shifts in species distributions. In particular, the FIA dataset may be underrepresenting tree distributions in unforested or semi-forested regions. If so, estimates of forest loss (Figure 3) and niche shifts (Figures 4 &amp; 5) may be overestimated, in particular along the warmest and driest region of the tree distributions in the Midwest. Regardless of cause, the differences between the PLS and FIA tree distributions are important for distributional modeling because FIA data provides the most detailed and most widely used source of tree distributional data over the entire contiguous United States (Bell et al. 2014, Nieto-Lugilde et al. 2015, Wang et al. 2016). Hence, any incompleteness in the representation of realized climate niches based on FIA data that are affecting this study should also affect ecological assessments that are based on FIA data. As improvements in remote sensing and statistical reconstructions of past forested landscapes improve it may become possible to fully explore this issue, but at present the extent of the problem is unclear, although this contribution points to possible effects of incomplete sampling.</w:delText>
        </w:r>
        <w:commentRangeEnd w:id="596"/>
        <w:r w:rsidR="00FE259C" w:rsidDel="00FE259C">
          <w:rPr>
            <w:rStyle w:val="CommentReference"/>
          </w:rPr>
          <w:commentReference w:id="596"/>
        </w:r>
      </w:del>
    </w:p>
    <w:p w:rsidR="008E38DA" w:rsidDel="00FE259C" w:rsidRDefault="00B67D99">
      <w:pPr>
        <w:pStyle w:val="BodyText"/>
        <w:rPr>
          <w:del w:id="598" w:author="Jack W Williams" w:date="2016-11-27T14:23:00Z"/>
        </w:rPr>
      </w:pPr>
      <w:del w:id="599" w:author="Jack W Williams" w:date="2016-11-27T14:23:00Z">
        <w:r w:rsidDel="00FE259C">
          <w:delText xml:space="preserve">Artifacts of the choice of climate normal (1995 - 2014) for the modern data mean an exaggerated effect for </w:delText>
        </w:r>
        <m:oMath>
          <m:sSub>
            <m:sSubPr>
              <m:ctrlPr>
                <w:rPr>
                  <w:rFonts w:ascii="Cambria Math" w:hAnsi="Cambria Math"/>
                </w:rPr>
              </m:ctrlPr>
            </m:sSubPr>
            <m:e>
              <m:r>
                <w:rPr>
                  <w:rFonts w:ascii="Cambria Math" w:hAnsi="Cambria Math"/>
                </w:rPr>
                <m:t>t</m:t>
              </m:r>
            </m:e>
            <m:sub>
              <m:r>
                <w:rPr>
                  <w:rFonts w:ascii="Cambria Math" w:hAnsi="Cambria Math"/>
                </w:rPr>
                <m:t>max</m:t>
              </m:r>
            </m:sub>
          </m:sSub>
        </m:oMath>
        <w:r w:rsidDel="00FE259C">
          <w:delText xml:space="preserve">, however, supplemental analysis shows that the patterns of </w:delText>
        </w:r>
        <w:r w:rsidDel="00FE259C">
          <w:lastRenderedPageBreak/>
          <w:delText xml:space="preserve">change for the other variables, </w:delText>
        </w:r>
        <m:oMath>
          <m:sSub>
            <m:sSubPr>
              <m:ctrlPr>
                <w:rPr>
                  <w:rFonts w:ascii="Cambria Math" w:hAnsi="Cambria Math"/>
                </w:rPr>
              </m:ctrlPr>
            </m:sSubPr>
            <m:e>
              <m:r>
                <w:rPr>
                  <w:rFonts w:ascii="Cambria Math" w:hAnsi="Cambria Math"/>
                </w:rPr>
                <m:t>t</m:t>
              </m:r>
            </m:e>
            <m:sub>
              <m:r>
                <w:rPr>
                  <w:rFonts w:ascii="Cambria Math" w:hAnsi="Cambria Math"/>
                </w:rPr>
                <m:t>min</m:t>
              </m:r>
            </m:sub>
          </m:sSub>
        </m:oMath>
        <w:r w:rsidDel="00FE259C">
          <w:delText xml:space="preserve">, </w:delText>
        </w:r>
        <m:oMath>
          <m:sSub>
            <m:sSubPr>
              <m:ctrlPr>
                <w:rPr>
                  <w:rFonts w:ascii="Cambria Math" w:hAnsi="Cambria Math"/>
                </w:rPr>
              </m:ctrlPr>
            </m:sSubPr>
            <m:e>
              <m:r>
                <w:rPr>
                  <w:rFonts w:ascii="Cambria Math" w:hAnsi="Cambria Math"/>
                </w:rPr>
                <m:t>t</m:t>
              </m:r>
            </m:e>
            <m:sub>
              <m:r>
                <w:rPr>
                  <w:rFonts w:ascii="Cambria Math" w:hAnsi="Cambria Math"/>
                </w:rPr>
                <m:t>diff</m:t>
              </m:r>
            </m:sub>
          </m:sSub>
        </m:oMath>
        <w:r w:rsidDel="00FE259C">
          <w:delText xml:space="preserve"> and </w:delText>
        </w:r>
        <m:oMath>
          <m:sSub>
            <m:sSubPr>
              <m:ctrlPr>
                <w:rPr>
                  <w:rFonts w:ascii="Cambria Math" w:hAnsi="Cambria Math"/>
                </w:rPr>
              </m:ctrlPr>
            </m:sSubPr>
            <m:e>
              <m:r>
                <w:rPr>
                  <w:rFonts w:ascii="Cambria Math" w:hAnsi="Cambria Math"/>
                </w:rPr>
                <m:t>p</m:t>
              </m:r>
            </m:e>
            <m:sub>
              <m:r>
                <w:rPr>
                  <w:rFonts w:ascii="Cambria Math" w:hAnsi="Cambria Math"/>
                </w:rPr>
                <m:t>ann</m:t>
              </m:r>
            </m:sub>
          </m:sSub>
        </m:oMath>
        <w:r w:rsidDel="00FE259C">
          <w:delText xml:space="preserve"> remain robust. Analysis using pollen-based climate reconstruction shows significant shifts in pollen-climate relationships (Jacques et al. 2008) following Euro-American settlement in the region providing further support that modern vegetaton-climate relationships have changed since settlement.</w:delText>
        </w:r>
      </w:del>
    </w:p>
    <w:p w:rsidR="008E38DA" w:rsidRDefault="00B67D99">
      <w:pPr>
        <w:pStyle w:val="BodyText"/>
      </w:pPr>
      <w:r>
        <w:t xml:space="preserve">Anthropogenic agency may also be extending the range of some tree species, for example, as a result of irrigation or landscaping care within urban or rural locations that might otherwise not support forest cover (Brazel et al. 2000, Groffman et al. 2014). Human agency may also support the extension of forest ecosystems at historical range margins, or preserve historical range margins from land use conversion to agriculture as windrows, or isolated woodlots. Detailed sampling of tree species, particularly in urban and agricultural environments beyond the current expected range limits of species, may provide better representation of species' fundamental climate niches or tolerance niches (Sax et al. 2013). </w:t>
      </w:r>
      <w:commentRangeStart w:id="600"/>
      <w:del w:id="601" w:author="Jack W Williams" w:date="2016-11-27T14:32:00Z">
        <w:r w:rsidDel="00FC77FC">
          <w:delText>However, usage of species distributional data from highly managed ecosystems must account for the intensive management that may be required to maintain species beyond their realized niche.</w:delText>
        </w:r>
      </w:del>
      <w:commentRangeEnd w:id="600"/>
      <w:r w:rsidR="00FC77FC">
        <w:rPr>
          <w:rStyle w:val="CommentReference"/>
        </w:rPr>
        <w:commentReference w:id="600"/>
      </w:r>
    </w:p>
    <w:p w:rsidR="008E38DA" w:rsidRDefault="00B67D99">
      <w:pPr>
        <w:pStyle w:val="BodyText"/>
      </w:pPr>
      <w:r>
        <w:t>Compounding and confounding interactions between historical climate change and land use</w:t>
      </w:r>
      <w:del w:id="602" w:author="Jack W Williams" w:date="2016-11-27T14:33:00Z">
        <w:r w:rsidDel="00FC77FC">
          <w:delText>, and the consequent shifts in realized climate space</w:delText>
        </w:r>
      </w:del>
      <w:r>
        <w:t xml:space="preserve"> have important implications for the management and genetics of forest communities. </w:t>
      </w:r>
      <w:del w:id="603" w:author="Jack W Williams" w:date="2016-11-27T14:34:00Z">
        <w:r w:rsidDel="00FC77FC">
          <w:delText>On the one hand, the</w:delText>
        </w:r>
      </w:del>
      <w:ins w:id="604" w:author="Jack W Williams" w:date="2016-11-27T14:34:00Z">
        <w:r w:rsidR="00FC77FC">
          <w:t>The</w:t>
        </w:r>
      </w:ins>
      <w:r>
        <w:t xml:space="preserve"> observation that historical realized niches are broader than modern niches suggests that some tree genera may have more resilience to climate change than expected based on contemporary observations alone. Regionally, annual temperature is expected to increase in Wisconsin by 3.6</w:t>
      </w:r>
      <w:r>
        <w:rPr>
          <w:vertAlign w:val="superscript"/>
        </w:rPr>
        <w:t>o</w:t>
      </w:r>
      <w:r>
        <w:t xml:space="preserve">C in 2055 from a 1980s baseline (Wisconsin’s Changing Climate: Impacts and Adaptation 2011) and </w:t>
      </w:r>
      <m:oMath>
        <m:sSub>
          <m:sSubPr>
            <m:ctrlPr>
              <w:rPr>
                <w:rFonts w:ascii="Cambria Math" w:hAnsi="Cambria Math"/>
              </w:rPr>
            </m:ctrlPr>
          </m:sSubPr>
          <m:e>
            <m:r>
              <w:rPr>
                <w:rFonts w:ascii="Cambria Math" w:hAnsi="Cambria Math"/>
              </w:rPr>
              <m:t>P</m:t>
            </m:r>
          </m:e>
          <m:sub>
            <m:r>
              <w:rPr>
                <w:rFonts w:ascii="Cambria Math" w:hAnsi="Cambria Math"/>
              </w:rPr>
              <m:t>ann</m:t>
            </m:r>
          </m:sub>
        </m:sSub>
      </m:oMath>
      <w:r>
        <w:t xml:space="preserve"> projections range from -17 to 110mm by 2055 relative to 1980s baselines, based on fourteen global climate models from the Climate Model Intercomparison Project (Wisconsin’s Changing Climate: Impacts and Adaptation 2011). Every tree genera examined in this study had historical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values from 0.4 to 1.3</w:t>
      </w:r>
      <w:r>
        <w:rPr>
          <w:vertAlign w:val="superscript"/>
        </w:rPr>
        <w:t>o</w:t>
      </w:r>
      <w:r>
        <w:t xml:space="preserve">C higher than modern estimates, and </w:t>
      </w:r>
      <m:oMath>
        <m:sSub>
          <m:sSubPr>
            <m:ctrlPr>
              <w:rPr>
                <w:rFonts w:ascii="Cambria Math" w:hAnsi="Cambria Math"/>
              </w:rPr>
            </m:ctrlPr>
          </m:sSubPr>
          <m:e>
            <m:r>
              <w:rPr>
                <w:rFonts w:ascii="Cambria Math" w:hAnsi="Cambria Math"/>
              </w:rPr>
              <m:t>P</m:t>
            </m:r>
          </m:e>
          <m:sub>
            <m:r>
              <w:rPr>
                <w:rFonts w:ascii="Cambria Math" w:hAnsi="Cambria Math"/>
              </w:rPr>
              <m:t>ann</m:t>
            </m:r>
          </m:sub>
        </m:sSub>
      </m:oMath>
      <w:r>
        <w:t xml:space="preserve"> from 42 to 86mm lower than modern estimates. These higher temperatures and lower precipitation across taxa distributions during the pre-settlement period indicate the potential for greater resilience to climate change than might be assessed using modern data only. This evidence for historical resilience to warmer and dryer climates may be particularly critical for species that reach their northern or western range limits in the upper Midwest (e.g., </w:t>
      </w:r>
      <w:r>
        <w:rPr>
          <w:i/>
        </w:rPr>
        <w:t>Tsuga</w:t>
      </w:r>
      <w:r>
        <w:t xml:space="preserve">, </w:t>
      </w:r>
      <w:r>
        <w:rPr>
          <w:i/>
        </w:rPr>
        <w:t>Fagus</w:t>
      </w:r>
      <w:r>
        <w:t>).</w:t>
      </w:r>
    </w:p>
    <w:p w:rsidR="008E38DA" w:rsidRDefault="00B67D99">
      <w:pPr>
        <w:pStyle w:val="BodyText"/>
      </w:pPr>
      <w:r>
        <w:t xml:space="preserve">However, projected temperature rises by 2100 far exceed the shifts due to historical land use and climate change. In addition, coupled migration and adaptation in response to future climate change is likely to be impeded by the extirpation of adapted populations due to land use change and loss of genetic diversity. Local adaptation is an important component of tree responses to climate change (Aitken et al. 2008). Hence, the loss of genotypes adapted to warmer and drier conditions (the trailing edge of distributions for many taxa in the </w:t>
      </w:r>
      <w:ins w:id="605" w:author="Jack W Williams" w:date="2016-11-27T10:42:00Z">
        <w:r w:rsidR="00B77394">
          <w:t>u</w:t>
        </w:r>
      </w:ins>
      <w:del w:id="606" w:author="Jack W Williams" w:date="2016-11-27T10:42:00Z">
        <w:r w:rsidDel="00B77394">
          <w:delText>U</w:delText>
        </w:r>
      </w:del>
      <w:r>
        <w:t xml:space="preserve">pper Midwest) caused by land use may mean more rapid losses at the trailing edges of the species range. Long distance gene flow of adaptive traits to central and leading populations from the trailing edge (Hu and He 2006) </w:t>
      </w:r>
      <w:del w:id="607" w:author="Jack W Williams" w:date="2016-11-27T14:34:00Z">
        <w:r w:rsidDel="00FC77FC">
          <w:delText xml:space="preserve">is </w:delText>
        </w:r>
      </w:del>
      <w:ins w:id="608" w:author="Jack W Williams" w:date="2016-11-27T14:34:00Z">
        <w:r w:rsidR="00FC77FC">
          <w:t>may be</w:t>
        </w:r>
        <w:r w:rsidR="00FC77FC">
          <w:t xml:space="preserve"> </w:t>
        </w:r>
      </w:ins>
      <w:r>
        <w:t xml:space="preserve">lost when land use conversion to agricultural production results in the extirpation of locally adapted populations. Thus net gene flow in populations along the remaining trailing edge </w:t>
      </w:r>
      <w:del w:id="609" w:author="Jack W Williams" w:date="2016-11-27T14:35:00Z">
        <w:r w:rsidDel="00FC77FC">
          <w:delText>will be</w:delText>
        </w:r>
      </w:del>
      <w:ins w:id="610" w:author="Jack W Williams" w:date="2016-11-27T14:35:00Z">
        <w:r w:rsidR="00FC77FC">
          <w:t>may be weighted towards</w:t>
        </w:r>
      </w:ins>
      <w:r>
        <w:t xml:space="preserve"> </w:t>
      </w:r>
      <w:del w:id="611" w:author="Jack W Williams" w:date="2016-11-27T14:34:00Z">
        <w:r w:rsidDel="00FC77FC">
          <w:delText xml:space="preserve">from the central and leading populations, </w:delText>
        </w:r>
      </w:del>
      <w:r>
        <w:t xml:space="preserve">individuals </w:t>
      </w:r>
      <w:r>
        <w:lastRenderedPageBreak/>
        <w:t xml:space="preserve">maladapted to warmer conditions. This maladaptive gene flow could </w:t>
      </w:r>
      <w:del w:id="612" w:author="Jack W Williams" w:date="2016-11-27T14:35:00Z">
        <w:r w:rsidDel="00FC77FC">
          <w:delText xml:space="preserve">potentially </w:delText>
        </w:r>
      </w:del>
      <w:r>
        <w:t xml:space="preserve">amplify the effects of climate change </w:t>
      </w:r>
      <w:del w:id="613" w:author="Jack W Williams" w:date="2016-11-27T14:35:00Z">
        <w:r w:rsidDel="00FC77FC">
          <w:delText xml:space="preserve">on populations along the forest-prairie boundary leading to increasing risk of local extinction </w:delText>
        </w:r>
      </w:del>
      <w:r>
        <w:t>among natural populations (Kremer et al. 2012).</w:t>
      </w:r>
    </w:p>
    <w:p w:rsidR="008E38DA" w:rsidRDefault="00B67D99">
      <w:pPr>
        <w:pStyle w:val="BodyText"/>
        <w:rPr>
          <w:ins w:id="614" w:author="Jack W Williams" w:date="2016-11-27T14:24:00Z"/>
        </w:rPr>
      </w:pPr>
      <w:r>
        <w:t xml:space="preserve">Species distribution models fall along a continuum from more correlative to more process-based (Dormann et al. 2012), and correlational species-distribution models are likely to be the most affected by the use of contemporary observational datasets that are biased by historical climate and land-use change and climatic disequilibrium. However, even </w:t>
      </w:r>
      <w:del w:id="615" w:author="Jack W Williams" w:date="2016-11-27T14:35:00Z">
        <w:r w:rsidDel="00FC77FC">
          <w:delText>process based</w:delText>
        </w:r>
      </w:del>
      <w:ins w:id="616" w:author="Jack W Williams" w:date="2016-11-27T14:35:00Z">
        <w:r w:rsidR="00FC77FC">
          <w:t>mechanistic</w:t>
        </w:r>
      </w:ins>
      <w:r>
        <w:t xml:space="preserve"> models are partially parameterized from contemporary distributions, particularly with respect to the environmental tolerances of plant functional types (</w:t>
      </w:r>
      <w:r>
        <w:rPr>
          <w:i/>
        </w:rPr>
        <w:t>e.g.</w:t>
      </w:r>
      <w:r>
        <w:t xml:space="preserve"> Wullschleger et al. 2014). </w:t>
      </w:r>
      <w:del w:id="617" w:author="Jack W Williams" w:date="2016-11-27T14:36:00Z">
        <w:r w:rsidDel="00FC77FC">
          <w:delText>In this case</w:delText>
        </w:r>
      </w:del>
      <w:ins w:id="618" w:author="Jack W Williams" w:date="2016-11-27T14:36:00Z">
        <w:r w:rsidR="00FC77FC">
          <w:t>Hence</w:t>
        </w:r>
      </w:ins>
      <w:r>
        <w:t xml:space="preserve">, </w:t>
      </w:r>
      <w:ins w:id="619" w:author="Jack W Williams" w:date="2016-11-27T14:36:00Z">
        <w:r w:rsidR="00FC77FC">
          <w:t xml:space="preserve">the predictive ability of </w:t>
        </w:r>
      </w:ins>
      <w:r>
        <w:t xml:space="preserve">both correlative and process based models might be </w:t>
      </w:r>
      <w:del w:id="620" w:author="Jack W Williams" w:date="2016-11-27T14:36:00Z">
        <w:r w:rsidDel="00FC77FC">
          <w:delText>affected by</w:delText>
        </w:r>
      </w:del>
      <w:ins w:id="621" w:author="Jack W Williams" w:date="2016-11-27T14:36:00Z">
        <w:r w:rsidR="00FC77FC">
          <w:t>sensitive to</w:t>
        </w:r>
      </w:ins>
      <w:r>
        <w:t xml:space="preserve"> the shifting climatic niches demonstrated here, and the underlying processes of spatially biased land-use conversion, changing climates, and climatic disequilibrium.</w:t>
      </w:r>
    </w:p>
    <w:p w:rsidR="00FE259C" w:rsidRPr="00FE259C" w:rsidRDefault="00FE259C">
      <w:pPr>
        <w:pStyle w:val="BodyText"/>
        <w:rPr>
          <w:ins w:id="622" w:author="Jack W Williams" w:date="2016-11-27T14:24:00Z"/>
          <w:b/>
          <w:rPrChange w:id="623" w:author="Jack W Williams" w:date="2016-11-27T14:24:00Z">
            <w:rPr>
              <w:ins w:id="624" w:author="Jack W Williams" w:date="2016-11-27T14:24:00Z"/>
            </w:rPr>
          </w:rPrChange>
        </w:rPr>
      </w:pPr>
      <w:ins w:id="625" w:author="Jack W Williams" w:date="2016-11-27T14:24:00Z">
        <w:r w:rsidRPr="00FE259C">
          <w:rPr>
            <w:b/>
            <w:rPrChange w:id="626" w:author="Jack W Williams" w:date="2016-11-27T14:24:00Z">
              <w:rPr/>
            </w:rPrChange>
          </w:rPr>
          <w:t>Study Limitations</w:t>
        </w:r>
      </w:ins>
    </w:p>
    <w:p w:rsidR="00FE259C" w:rsidRDefault="00FE259C" w:rsidP="00FE259C">
      <w:pPr>
        <w:pStyle w:val="BodyText"/>
        <w:rPr>
          <w:ins w:id="627" w:author="Jack W Williams" w:date="2016-11-27T14:24:00Z"/>
        </w:rPr>
      </w:pPr>
      <w:ins w:id="628" w:author="Jack W Williams" w:date="2016-11-27T14:24:00Z">
        <w:r>
          <w:t>Possible limitations of this study include 1) differences in sampling desig</w:t>
        </w:r>
        <w:r w:rsidR="00FC77FC">
          <w:t>n between FIA and PLS datasets</w:t>
        </w:r>
      </w:ins>
      <w:ins w:id="629" w:author="Jack W Williams" w:date="2016-11-27T14:39:00Z">
        <w:r w:rsidR="00FC77FC">
          <w:t xml:space="preserve"> and 2) choice of time period for the climate normal, for both the historical and modern period</w:t>
        </w:r>
      </w:ins>
      <w:ins w:id="630" w:author="Jack W Williams" w:date="2016-11-27T14:40:00Z">
        <w:r w:rsidR="00FC77FC">
          <w:t>s</w:t>
        </w:r>
      </w:ins>
      <w:bookmarkStart w:id="631" w:name="_GoBack"/>
      <w:bookmarkEnd w:id="631"/>
      <w:ins w:id="632" w:author="Jack W Williams" w:date="2016-11-27T14:24:00Z">
        <w:r>
          <w:t xml:space="preserve">. We address each in turn.  </w:t>
        </w:r>
      </w:ins>
      <w:commentRangeStart w:id="633"/>
      <w:ins w:id="634" w:author="Jack W Williams" w:date="2016-11-27T14:37:00Z">
        <w:r w:rsidR="00FC77FC">
          <w:t>Regarding the first point</w:t>
        </w:r>
      </w:ins>
      <w:commentRangeEnd w:id="633"/>
      <w:ins w:id="635" w:author="Jack W Williams" w:date="2016-11-27T14:38:00Z">
        <w:r w:rsidR="00FC77FC">
          <w:rPr>
            <w:rStyle w:val="CommentReference"/>
          </w:rPr>
          <w:commentReference w:id="633"/>
        </w:r>
      </w:ins>
      <w:commentRangeStart w:id="636"/>
      <w:ins w:id="637" w:author="Jack W Williams" w:date="2016-11-27T14:24:00Z">
        <w:r>
          <w:t>, the FIA dataset may be underrepresenting tree distributions in unforested or semi-forested regions. If so, estimates of forest loss (Figure 3) and niche shifts (Figures 4 &amp; 5) may be overestimated, in particular along the warmest and driest region of the tree distributions in the upper Midwest. Regardless of cause, the differences between the PLS and FIA tree distributions are important for distributional modeling because FIA data provides the most detailed and most widely used source of tree distributional data over the entire contiguous United States (Bell et al. 2014, Nieto-Lugilde et al. 2015, Wang et al. 2016). Hence, any incompleteness in the representation of realized climate niches based on FIA data that are affecting this study should also affect ecological assessments that are based on FIA data. As improvements in remote sensing and statistical reconstructions of past forested landscapes improve it may become possible to fully explore this issue, but at present the extent of the problem is unclear, although this contribution points to possible effects of incomplete sampling.</w:t>
        </w:r>
        <w:commentRangeEnd w:id="636"/>
        <w:r>
          <w:rPr>
            <w:rStyle w:val="CommentReference"/>
          </w:rPr>
          <w:commentReference w:id="636"/>
        </w:r>
      </w:ins>
    </w:p>
    <w:p w:rsidR="00FE259C" w:rsidRDefault="00FE259C" w:rsidP="00FE259C">
      <w:pPr>
        <w:pStyle w:val="BodyText"/>
        <w:rPr>
          <w:ins w:id="638" w:author="Jack W Williams" w:date="2016-11-27T14:24:00Z"/>
        </w:rPr>
      </w:pPr>
      <w:ins w:id="639" w:author="Jack W Williams" w:date="2016-11-27T14:24:00Z">
        <w:r>
          <w:t xml:space="preserve">Artifacts of the choice of climate normal (1995 - 2014) for the modern data mean an exaggerated effect for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however, supplemental analysis shows that the patterns of change for the other variables, </w:t>
        </w:r>
        <m:oMath>
          <m:sSub>
            <m:sSubPr>
              <m:ctrlPr>
                <w:rPr>
                  <w:rFonts w:ascii="Cambria Math" w:hAnsi="Cambria Math"/>
                </w:rPr>
              </m:ctrlPr>
            </m:sSubPr>
            <m:e>
              <m:r>
                <w:rPr>
                  <w:rFonts w:ascii="Cambria Math" w:hAnsi="Cambria Math"/>
                </w:rPr>
                <m:t>t</m:t>
              </m:r>
            </m:e>
            <m:sub>
              <m:r>
                <w:rPr>
                  <w:rFonts w:ascii="Cambria Math" w:hAnsi="Cambria Math"/>
                </w:rPr>
                <m:t>min</m:t>
              </m:r>
            </m:sub>
          </m:sSub>
        </m:oMath>
        <w:r>
          <w:t xml:space="preserve">, </w:t>
        </w:r>
        <m:oMath>
          <m:sSub>
            <m:sSubPr>
              <m:ctrlPr>
                <w:rPr>
                  <w:rFonts w:ascii="Cambria Math" w:hAnsi="Cambria Math"/>
                </w:rPr>
              </m:ctrlPr>
            </m:sSubPr>
            <m:e>
              <m:r>
                <w:rPr>
                  <w:rFonts w:ascii="Cambria Math" w:hAnsi="Cambria Math"/>
                </w:rPr>
                <m:t>t</m:t>
              </m:r>
            </m:e>
            <m:sub>
              <m:r>
                <w:rPr>
                  <w:rFonts w:ascii="Cambria Math" w:hAnsi="Cambria Math"/>
                </w:rPr>
                <m:t>diff</m:t>
              </m:r>
            </m:sub>
          </m:sSub>
        </m:oMath>
        <w:r>
          <w:t xml:space="preserve"> and </w:t>
        </w:r>
        <m:oMath>
          <m:sSub>
            <m:sSubPr>
              <m:ctrlPr>
                <w:rPr>
                  <w:rFonts w:ascii="Cambria Math" w:hAnsi="Cambria Math"/>
                </w:rPr>
              </m:ctrlPr>
            </m:sSubPr>
            <m:e>
              <m:r>
                <w:rPr>
                  <w:rFonts w:ascii="Cambria Math" w:hAnsi="Cambria Math"/>
                </w:rPr>
                <m:t>p</m:t>
              </m:r>
            </m:e>
            <m:sub>
              <m:r>
                <w:rPr>
                  <w:rFonts w:ascii="Cambria Math" w:hAnsi="Cambria Math"/>
                </w:rPr>
                <m:t>ann</m:t>
              </m:r>
            </m:sub>
          </m:sSub>
        </m:oMath>
        <w:r>
          <w:t xml:space="preserve"> remain robust. Analysis using pollen-based climate reconstruction shows significant shifts in pollen-climate relationships (Jacques et al. 2008) following Euro-American settlement in the region providing further support that modern vegetaton-climate relationships have changed since settlement.</w:t>
        </w:r>
      </w:ins>
    </w:p>
    <w:p w:rsidR="00FE259C" w:rsidRDefault="00FE259C" w:rsidP="00FE259C">
      <w:pPr>
        <w:pStyle w:val="Heading2"/>
        <w:rPr>
          <w:ins w:id="640" w:author="Jack W Williams" w:date="2016-11-27T14:25:00Z"/>
        </w:rPr>
      </w:pPr>
      <w:ins w:id="641" w:author="Jack W Williams" w:date="2016-11-27T14:25:00Z">
        <w:r>
          <w:t>Conclusions</w:t>
        </w:r>
      </w:ins>
    </w:p>
    <w:p w:rsidR="00FE259C" w:rsidRPr="00FE259C" w:rsidDel="00FE259C" w:rsidRDefault="00FE259C">
      <w:pPr>
        <w:pStyle w:val="BodyText"/>
        <w:rPr>
          <w:del w:id="642" w:author="Jack W Williams" w:date="2016-11-27T14:25:00Z"/>
          <w:b/>
          <w:rPrChange w:id="643" w:author="Jack W Williams" w:date="2016-11-27T14:24:00Z">
            <w:rPr>
              <w:del w:id="644" w:author="Jack W Williams" w:date="2016-11-27T14:25:00Z"/>
            </w:rPr>
          </w:rPrChange>
        </w:rPr>
      </w:pPr>
    </w:p>
    <w:p w:rsidR="008E38DA" w:rsidRDefault="00FE259C">
      <w:pPr>
        <w:pStyle w:val="BodyText"/>
      </w:pPr>
      <w:ins w:id="645" w:author="Jack W Williams" w:date="2016-11-27T14:25:00Z">
        <w:r>
          <w:t>H</w:t>
        </w:r>
      </w:ins>
      <w:del w:id="646" w:author="Jack W Williams" w:date="2016-11-27T14:25:00Z">
        <w:r w:rsidR="00B67D99" w:rsidDel="00FE259C">
          <w:delText>In summary, h</w:delText>
        </w:r>
      </w:del>
      <w:r w:rsidR="00B67D99">
        <w:t>istorical datasets and multitemporal studies such as this one</w:t>
      </w:r>
      <w:ins w:id="647" w:author="Jack W Williams" w:date="2016-11-27T14:20:00Z">
        <w:r>
          <w:t xml:space="preserve"> </w:t>
        </w:r>
      </w:ins>
      <w:r w:rsidR="00B67D99">
        <w:t xml:space="preserve">add to our ability to understand the stability and dynamic of species-climate distributions and their adaptive potential in the face of climate change. The </w:t>
      </w:r>
      <w:del w:id="648" w:author="Jack W Williams" w:date="2016-11-27T14:26:00Z">
        <w:r w:rsidR="00B67D99" w:rsidDel="00FE259C">
          <w:delText>strong changes in climate and</w:delText>
        </w:r>
      </w:del>
      <w:ins w:id="649" w:author="Jack W Williams" w:date="2016-11-27T14:26:00Z">
        <w:r>
          <w:t>large</w:t>
        </w:r>
      </w:ins>
      <w:r w:rsidR="00B67D99">
        <w:t xml:space="preserve"> </w:t>
      </w:r>
      <w:r w:rsidR="00B67D99">
        <w:lastRenderedPageBreak/>
        <w:t>land use over the past two centuries</w:t>
      </w:r>
      <w:ins w:id="650" w:author="Jack W Williams" w:date="2016-11-27T14:26:00Z">
        <w:r>
          <w:t xml:space="preserve"> and on-going legacies</w:t>
        </w:r>
      </w:ins>
      <w:r w:rsidR="00B67D99">
        <w:t>, combined with the likelihood that tree distributions are lagging recent climate changes</w:t>
      </w:r>
      <w:del w:id="651" w:author="Jack W Williams" w:date="2016-11-27T14:26:00Z">
        <w:r w:rsidR="00B67D99" w:rsidDel="00FE259C">
          <w:delText xml:space="preserve"> (Svenning and Sandel 2013)</w:delText>
        </w:r>
      </w:del>
      <w:r w:rsidR="00B67D99">
        <w:t xml:space="preserve">, create the strong likelihood that tree-climate distributions have shifted and that current tree-climate distributions are not representative of pre-settlement conditions. </w:t>
      </w:r>
      <w:ins w:id="652" w:author="Jack W Williams" w:date="2016-11-27T14:25:00Z">
        <w:r>
          <w:t xml:space="preserve">The </w:t>
        </w:r>
      </w:ins>
      <w:ins w:id="653" w:author="Jack W Williams" w:date="2016-11-27T14:26:00Z">
        <w:r>
          <w:t xml:space="preserve">main </w:t>
        </w:r>
      </w:ins>
      <w:ins w:id="654" w:author="Jack W Williams" w:date="2016-11-27T14:25:00Z">
        <w:r>
          <w:t>conclusions of this</w:t>
        </w:r>
      </w:ins>
      <w:ins w:id="655" w:author="Jack W Williams" w:date="2016-11-27T14:26:00Z">
        <w:r>
          <w:t xml:space="preserve"> study are robust to </w:t>
        </w:r>
      </w:ins>
      <w:ins w:id="656" w:author="Jack W Williams" w:date="2016-11-27T14:27:00Z">
        <w:r>
          <w:t>changes</w:t>
        </w:r>
      </w:ins>
      <w:ins w:id="657" w:author="Jack W Williams" w:date="2016-11-27T14:26:00Z">
        <w:r>
          <w:t xml:space="preserve"> in vegetation </w:t>
        </w:r>
      </w:ins>
      <w:ins w:id="658" w:author="Jack W Williams" w:date="2016-11-27T14:27:00Z">
        <w:r>
          <w:t xml:space="preserve">sampling design over time and choice of historic and modern climatic normals, although both concerns are important and deserve further study. </w:t>
        </w:r>
      </w:ins>
      <w:r w:rsidR="00B67D99">
        <w:t>Given the importance of modern distributional datasets for predicting species range shifts, compounding interactions between historical climate and land use change may result in the impression of narrower climatic tolerances than actually exist, leading to underestimates of species resilience. Both empirical and process-based vegetation models need to combine, whenever possible, both contemporary and historical information on tree distributions, tree-climate relationships, and their respective shifts through time.</w:t>
      </w:r>
    </w:p>
    <w:p w:rsidR="008E38DA" w:rsidRDefault="00B67D99">
      <w:pPr>
        <w:pStyle w:val="Heading2"/>
      </w:pPr>
      <w:bookmarkStart w:id="659" w:name="acknowledgements"/>
      <w:bookmarkEnd w:id="659"/>
      <w:r>
        <w:t>Acknowledgements</w:t>
      </w:r>
    </w:p>
    <w:p w:rsidR="008E38DA" w:rsidRDefault="00B67D99">
      <w:pPr>
        <w:pStyle w:val="FirstParagraph"/>
      </w:pPr>
      <w:r>
        <w:t>The authors would like to thanks the large number of individuals who have worked to first, undertake the Public Lands System Survey, to bring the original survey data together, to digitize and standardize much of the survey results, and finally, to assist in interpreting and compiling the data in its present form. In particular, we thank David Mladenoff, Charlie Cogbill, Ed Schools, and the PalEON Settlement Vegetation working group. The authors than Andria Dawson and PalEON participants for helpful comments in the drafting of this manuscript. This material is based upon work carried out by the PalEON Project (</w:t>
      </w:r>
      <w:hyperlink r:id="rId13">
        <w:r>
          <w:rPr>
            <w:rStyle w:val="Hyperlink"/>
          </w:rPr>
          <w:t>http://paleonproject.org</w:t>
        </w:r>
      </w:hyperlink>
      <w:r>
        <w:t>), under NSF Award Numbers 1241868 and 1065656. Maps were made using data from Natural Earth (</w:t>
      </w:r>
      <w:hyperlink r:id="rId14">
        <w:r>
          <w:rPr>
            <w:rStyle w:val="Hyperlink"/>
          </w:rPr>
          <w:t>http://naturalearth.com</w:t>
        </w:r>
      </w:hyperlink>
      <w:r>
        <w:t>).</w:t>
      </w:r>
    </w:p>
    <w:p w:rsidR="008E38DA" w:rsidRDefault="00B67D99">
      <w:pPr>
        <w:pStyle w:val="Heading2"/>
      </w:pPr>
      <w:bookmarkStart w:id="660" w:name="references"/>
      <w:bookmarkEnd w:id="660"/>
      <w:commentRangeStart w:id="661"/>
      <w:r>
        <w:t>References</w:t>
      </w:r>
      <w:commentRangeEnd w:id="661"/>
      <w:r w:rsidR="004B493D">
        <w:rPr>
          <w:rStyle w:val="CommentReference"/>
          <w:rFonts w:asciiTheme="minorHAnsi" w:eastAsiaTheme="minorHAnsi" w:hAnsiTheme="minorHAnsi" w:cstheme="minorBidi"/>
          <w:b w:val="0"/>
          <w:bCs w:val="0"/>
        </w:rPr>
        <w:commentReference w:id="661"/>
      </w:r>
    </w:p>
    <w:p w:rsidR="008E38DA" w:rsidRDefault="00B67D99">
      <w:pPr>
        <w:pStyle w:val="Bibliography"/>
      </w:pPr>
      <w:r>
        <w:t>Aitken, S. N., S. Yeaman, J. A. Holliday, T. Wang, and S. Curtis-McLane. 2008. Adaptation, migration or extirpation: Climate change outcomes for tree populations. Evolutionary Applications 1:95–111.</w:t>
      </w:r>
    </w:p>
    <w:p w:rsidR="008E38DA" w:rsidRDefault="00B67D99">
      <w:pPr>
        <w:pStyle w:val="Bibliography"/>
      </w:pPr>
      <w:r>
        <w:t xml:space="preserve">Allaire, J., J. Cheng, Y. Xie, J. McPherson, W. Chang, J. Allen, H. Wickham, A. Atkins, and R. Hyndman. 2016. </w:t>
      </w:r>
      <w:commentRangeStart w:id="662"/>
      <w:r>
        <w:t>Rmarkdown</w:t>
      </w:r>
      <w:commentRangeEnd w:id="662"/>
      <w:r w:rsidR="004B493D">
        <w:rPr>
          <w:rStyle w:val="CommentReference"/>
        </w:rPr>
        <w:commentReference w:id="662"/>
      </w:r>
      <w:r>
        <w:t xml:space="preserve">: Dynamic documents for </w:t>
      </w:r>
      <w:ins w:id="663" w:author="Jack W Williams" w:date="2016-11-27T09:43:00Z">
        <w:r w:rsidR="004B493D">
          <w:t>R</w:t>
        </w:r>
      </w:ins>
      <w:del w:id="664" w:author="Jack W Williams" w:date="2016-11-27T09:43:00Z">
        <w:r w:rsidDel="004B493D">
          <w:delText>r</w:delText>
        </w:r>
      </w:del>
      <w:r>
        <w:t>.</w:t>
      </w:r>
    </w:p>
    <w:p w:rsidR="008E38DA" w:rsidDel="003701DA" w:rsidRDefault="00B67D99">
      <w:pPr>
        <w:pStyle w:val="Bibliography"/>
        <w:rPr>
          <w:del w:id="665" w:author="Jack W Williams" w:date="2016-11-27T10:10:00Z"/>
        </w:rPr>
      </w:pPr>
      <w:del w:id="666" w:author="Jack W Williams" w:date="2016-11-27T10:10:00Z">
        <w:r w:rsidDel="003701DA">
          <w:delText>Almendinger, J. C. 1996. Minnesota’s bearing tree database. Minnesota Department of Natural Resources.</w:delText>
        </w:r>
      </w:del>
    </w:p>
    <w:p w:rsidR="008E38DA" w:rsidRDefault="00B67D99">
      <w:pPr>
        <w:pStyle w:val="Bibliography"/>
      </w:pPr>
      <w:r>
        <w:t>Anderson, R. P. 2013. A framework for using niche models to estimate impacts of climate change on species distributions. Annals of the New York Academy of Sciences 1297:8–28.</w:t>
      </w:r>
    </w:p>
    <w:p w:rsidR="008E38DA" w:rsidRDefault="00B67D99">
      <w:pPr>
        <w:pStyle w:val="Bibliography"/>
      </w:pPr>
      <w:r>
        <w:t xml:space="preserve">Baker, D. G., B. F. Watson, and R. H. Skaggs. 1985. The </w:t>
      </w:r>
      <w:ins w:id="667" w:author="Jack W Williams" w:date="2016-11-27T09:38:00Z">
        <w:r w:rsidR="00BC0B90">
          <w:t>M</w:t>
        </w:r>
      </w:ins>
      <w:del w:id="668" w:author="Jack W Williams" w:date="2016-11-27T09:38:00Z">
        <w:r w:rsidDel="00BC0B90">
          <w:delText>m</w:delText>
        </w:r>
      </w:del>
      <w:r>
        <w:t>innesota long-term temperature record. Climatic Change 7:225–236.</w:t>
      </w:r>
    </w:p>
    <w:p w:rsidR="008E38DA" w:rsidRDefault="00B67D99">
      <w:pPr>
        <w:pStyle w:val="Bibliography"/>
      </w:pPr>
      <w:r>
        <w:t xml:space="preserve">Barnes, E. H. 1979. Dutch elm disease. Pages 159–166 </w:t>
      </w:r>
      <w:r>
        <w:rPr>
          <w:i/>
        </w:rPr>
        <w:t>in</w:t>
      </w:r>
      <w:r>
        <w:t xml:space="preserve"> Atlas and Manual of Plant Pathology. Springer.</w:t>
      </w:r>
    </w:p>
    <w:p w:rsidR="008E38DA" w:rsidRDefault="00B67D99">
      <w:pPr>
        <w:pStyle w:val="Bibliography"/>
      </w:pPr>
      <w:r>
        <w:lastRenderedPageBreak/>
        <w:t>Bell, D. M., J. B. Bradford, and W. K. Lauenroth. 2014. Early indicators of change: Divergent climate envelopes between tree life stages imply range shifts in the western United States. Global Ecology and Biogeography 23:168–180.</w:t>
      </w:r>
    </w:p>
    <w:p w:rsidR="008E38DA" w:rsidRDefault="00B67D99">
      <w:pPr>
        <w:pStyle w:val="Bibliography"/>
      </w:pPr>
      <w:commentRangeStart w:id="669"/>
      <w:r>
        <w:t>Brazel, A., N. Selover, R. Vose, G. Heisler, and others</w:t>
      </w:r>
      <w:commentRangeEnd w:id="669"/>
      <w:r w:rsidR="00315C68">
        <w:rPr>
          <w:rStyle w:val="CommentReference"/>
        </w:rPr>
        <w:commentReference w:id="669"/>
      </w:r>
      <w:r>
        <w:t>. 2000. The tale of two climates–Baltimore and Phoenix urban LTER sites. Climate Research 15:123–135.</w:t>
      </w:r>
    </w:p>
    <w:p w:rsidR="008E38DA" w:rsidRDefault="00B67D99">
      <w:pPr>
        <w:pStyle w:val="Bibliography"/>
      </w:pPr>
      <w:r>
        <w:t xml:space="preserve">Burnette, D. J., D. W. Stahle, and C. J. Mock. 2010. Daily-mean temperature reconstructed for </w:t>
      </w:r>
      <w:ins w:id="670" w:author="Jack W Williams" w:date="2016-11-27T09:38:00Z">
        <w:r w:rsidR="00BC0B90">
          <w:t>K</w:t>
        </w:r>
      </w:ins>
      <w:del w:id="671" w:author="Jack W Williams" w:date="2016-11-27T09:38:00Z">
        <w:r w:rsidDel="00BC0B90">
          <w:delText>k</w:delText>
        </w:r>
      </w:del>
      <w:r>
        <w:t>ansas from early instrumental and modern observations. Journal of Climate 23:1308–1333.</w:t>
      </w:r>
    </w:p>
    <w:p w:rsidR="008E38DA" w:rsidRDefault="00B67D99">
      <w:pPr>
        <w:pStyle w:val="Bibliography"/>
      </w:pPr>
      <w:r>
        <w:t>Dale, V. H. 1997. The relationship between land-use change and climate change. Ecological Applications 7:753–769.</w:t>
      </w:r>
    </w:p>
    <w:p w:rsidR="008E38DA" w:rsidRDefault="00B67D99">
      <w:pPr>
        <w:pStyle w:val="Bibliography"/>
      </w:pPr>
      <w:r>
        <w:t>Devineau, J.-L. 2011. To what extent does land-use affect relationships between the distribution of woody species and climatic change? A case study along an aridity gradient in western Burkina Faso. Plant Ecology 212:959–973.</w:t>
      </w:r>
    </w:p>
    <w:p w:rsidR="008E38DA" w:rsidRDefault="00B67D99">
      <w:pPr>
        <w:pStyle w:val="Bibliography"/>
      </w:pPr>
      <w:r>
        <w:t>Dormann, C. F., S. J. Schymanski, J. Cabral, I. Chuine, C. Graham, F. Hartig, M. Kearney, X. Morin, C. Römermann, B. Schröder, and A. Singer. 2012. Correlation and process in species distribution models: Bridging a dichotomy. Journal of Biogeography 39:2119–2131.</w:t>
      </w:r>
    </w:p>
    <w:p w:rsidR="008E38DA" w:rsidRDefault="00B67D99">
      <w:pPr>
        <w:pStyle w:val="Bibliography"/>
      </w:pPr>
      <w:r>
        <w:t>Early, R., and D. F. Sax. 2014. Climatic niche shifts between species’ native and naturalized ranges raise concern for ecological forecasts during invasions and climate change. Global Ecology and Biogeography 23:1356–1365.</w:t>
      </w:r>
    </w:p>
    <w:p w:rsidR="008E38DA" w:rsidRDefault="00B67D99">
      <w:pPr>
        <w:pStyle w:val="Bibliography"/>
      </w:pPr>
      <w:r>
        <w:t>Estrada, F., P. Perron, and B. Martínez-López. 2013. Statistically derived contributions of diverse human influences to twentieth-century temperature changes. Nature Geoscience 6:1050–1055.</w:t>
      </w:r>
    </w:p>
    <w:p w:rsidR="008E38DA" w:rsidRDefault="00B67D99">
      <w:pPr>
        <w:pStyle w:val="Bibliography"/>
      </w:pPr>
      <w:r>
        <w:t>Forister, M. L., A. C. McCall, N. J. Sanders, J. A. Fordyce, J. H. Thorne, J. O’Brien, D. P. Waetjen, and A. M. Shapiro. 2010. Compounded effects of climate change and habitat alteration shift patterns of butterfly diversity. Proceedings of the National Academy of Sciences 107:2088–2092.</w:t>
      </w:r>
    </w:p>
    <w:p w:rsidR="008E38DA" w:rsidRDefault="00B67D99">
      <w:pPr>
        <w:pStyle w:val="Bibliography"/>
      </w:pPr>
      <w:r>
        <w:t>Gehrig-Fasel, J., A. Guisan, and N. E. Zimmermann. 2007. Tree line shifts in the Swiss Alps: Climate change or land abandonment? Journal of Vegetation Science 18:571–582.</w:t>
      </w:r>
    </w:p>
    <w:p w:rsidR="008E38DA" w:rsidRDefault="00B67D99">
      <w:pPr>
        <w:pStyle w:val="Bibliography"/>
      </w:pPr>
      <w:r>
        <w:t xml:space="preserve">Goring, S. J., D. J. Mladenoff, S. Cogbill Charles V Record, C. J. Paciorek, S. T. Jackson, M. C. Dietze, A. Dawson, J. H. Matthes, and J. S. McLachlan. in </w:t>
      </w:r>
      <w:commentRangeStart w:id="672"/>
      <w:del w:id="673" w:author="Jack W Williams" w:date="2016-11-27T09:38:00Z">
        <w:r w:rsidDel="00BC0B90">
          <w:delText>review</w:delText>
        </w:r>
      </w:del>
      <w:ins w:id="674" w:author="Jack W Williams" w:date="2016-11-27T09:38:00Z">
        <w:r w:rsidR="00BC0B90">
          <w:t>press</w:t>
        </w:r>
      </w:ins>
      <w:commentRangeEnd w:id="672"/>
      <w:ins w:id="675" w:author="Jack W Williams" w:date="2016-11-27T09:39:00Z">
        <w:r w:rsidR="00BC0B90">
          <w:rPr>
            <w:rStyle w:val="CommentReference"/>
          </w:rPr>
          <w:commentReference w:id="672"/>
        </w:r>
      </w:ins>
      <w:r>
        <w:t>. Changes in forest composition, stem density, and biomass from the settlement era (1800s) to present in the upper Midwestern United States. PLoS One.</w:t>
      </w:r>
    </w:p>
    <w:p w:rsidR="008E38DA" w:rsidRDefault="00B67D99">
      <w:pPr>
        <w:pStyle w:val="Bibliography"/>
      </w:pPr>
      <w:r>
        <w:t>Groffman, P. M., J. Cavender-Bares, N. D. Bettez, J. M. Grove, S. J. Hall, J. B. Heffernan, S. E. Hobbie, K. L. Larson, J. L. Morse, C. Neill, and others. 2014. Ecological homogenization of urban USA. Frontiers in Ecology and the Environment 12:74–81.</w:t>
      </w:r>
    </w:p>
    <w:p w:rsidR="008E38DA" w:rsidRDefault="00B67D99">
      <w:pPr>
        <w:pStyle w:val="Bibliography"/>
      </w:pPr>
      <w:r>
        <w:t xml:space="preserve">Guisan, A., R. Tingley, J. B. Baumgartner, I. Naujokaitis-Lewis, P. R. Sutcliffe, A. I. Tulloch, T. J. Regan, L. Brotons, E. McDonald-Madden, C. Mantyka-Pringle, T. G. Martin, J. R. Rhodes, R. </w:t>
      </w:r>
      <w:r>
        <w:lastRenderedPageBreak/>
        <w:t>Maggini, S. A. Setterfield, J. Elith, M. W. Schwartz, B. A. Wintle, O. Broennimann, M. Austin, S. Ferrier, M. R. Kearney, H. P. Possingham, and Y. M. Buckley. 2013. Predicting species distributions for conservation decisions. Ecology Letters 16:1424–1435.</w:t>
      </w:r>
    </w:p>
    <w:p w:rsidR="008E38DA" w:rsidRDefault="00B67D99">
      <w:pPr>
        <w:pStyle w:val="Bibliography"/>
      </w:pPr>
      <w:r>
        <w:t>Hanberry, B. B., B. J. Palik, and H. S. He. 2012. Comparison of historical and current forest surveys for detection of homogenization and mesophication of minnesota forests. Landscape Ecology 27:1495–1512.</w:t>
      </w:r>
    </w:p>
    <w:p w:rsidR="008E38DA" w:rsidRDefault="00B67D99">
      <w:pPr>
        <w:pStyle w:val="Bibliography"/>
      </w:pPr>
      <w:r>
        <w:t>Heim, R. R., Jr. 2002. A review of twentieth-century drought indices used in the United States. Bulletin of the American Meteorological Society 83:1149.</w:t>
      </w:r>
    </w:p>
    <w:p w:rsidR="008E38DA" w:rsidRDefault="00B67D99">
      <w:pPr>
        <w:pStyle w:val="Bibliography"/>
      </w:pPr>
      <w:r>
        <w:t>Hotchkiss, S. C., R. Calcote, and E. A. Lynch. 2007. Response of vegetation and fire to Little Ice Age climate change: Regional continuity and landscape heterogeneity. Landscape Ecology 22:25–41.</w:t>
      </w:r>
    </w:p>
    <w:p w:rsidR="008E38DA" w:rsidRDefault="00B67D99">
      <w:pPr>
        <w:pStyle w:val="Bibliography"/>
      </w:pPr>
      <w:r>
        <w:t>Hu, X.-S., and F. He. 2006. Seed and pollen flow in expanding a species’ range. Journal of Theoretical Biology 240:662–672.</w:t>
      </w:r>
    </w:p>
    <w:p w:rsidR="008E38DA" w:rsidRDefault="00B67D99">
      <w:pPr>
        <w:pStyle w:val="Bibliography"/>
      </w:pPr>
      <w:r>
        <w:t>Iverson, L. R., and D. McKenzie. 2013. Tree-species range shifts in a changing climate: Detecting, modeling, assisting. Landscape Ecology 28:879–889.</w:t>
      </w:r>
    </w:p>
    <w:p w:rsidR="008E38DA" w:rsidRDefault="00B67D99">
      <w:pPr>
        <w:pStyle w:val="Bibliography"/>
      </w:pPr>
      <w:r>
        <w:t>Iverson, L. R., and A. M. Prasad. 1998. Predicting abundance of 80 tree species following climate change in the eastern United States. Ecological Monographs 68:465–485.</w:t>
      </w:r>
    </w:p>
    <w:p w:rsidR="008E38DA" w:rsidRDefault="00B67D99">
      <w:pPr>
        <w:pStyle w:val="Bibliography"/>
      </w:pPr>
      <w:r>
        <w:t>Iverson, L. R., A. M. Prasad, S. N. Matthews, and M. Peters. 2008. Estimating potential habitat for 134 eastern US tree species under six climate scenarios. Forest Ecology and Management 254:390–406.</w:t>
      </w:r>
    </w:p>
    <w:p w:rsidR="008E38DA" w:rsidRDefault="00B67D99">
      <w:pPr>
        <w:pStyle w:val="Bibliography"/>
      </w:pPr>
      <w:r>
        <w:t>Ivory, S., R. Early, D. Sax, and J. Russell. 2016. Niche expansion and temperature sensitivity of tropical African montane forests. Global Ecology and Biogeography.</w:t>
      </w:r>
    </w:p>
    <w:p w:rsidR="008E38DA" w:rsidRDefault="00B67D99">
      <w:pPr>
        <w:pStyle w:val="Bibliography"/>
      </w:pPr>
      <w:r>
        <w:t>Jackson, S. T., and J. T. Overpeck. 2000. Responses of plant populations and communities to environmental changes of the late Quaternary. Paleobiology 26:194–220.</w:t>
      </w:r>
    </w:p>
    <w:p w:rsidR="008E38DA" w:rsidRDefault="00B67D99">
      <w:pPr>
        <w:pStyle w:val="Bibliography"/>
      </w:pPr>
      <w:r>
        <w:t>Jacques, J.-M. S., B. F. Cumming, and J. P. Smol. 2008. A pre-European settlement pollen–climate calibration set for Minnesota, USA: Developing tools for palaeoclimatic reconstructions. Journal of Biogeography 35:306–324.</w:t>
      </w:r>
    </w:p>
    <w:p w:rsidR="008E38DA" w:rsidRDefault="00B67D99">
      <w:pPr>
        <w:pStyle w:val="Bibliography"/>
      </w:pPr>
      <w:r>
        <w:t>Jin, S., L. Yang, P. Danielson, C. Homer, J. Fry, and G. Xian. 2013. A comprehensive change detection method for updating the National Land Cover Database to circa 2011. Remote Sensing of Environment 132:159–175.</w:t>
      </w:r>
    </w:p>
    <w:p w:rsidR="008E38DA" w:rsidRDefault="00B67D99">
      <w:pPr>
        <w:pStyle w:val="Bibliography"/>
      </w:pPr>
      <w:r>
        <w:t>Kremer, A., O. Ronce, J. J. Robledo-Arnuncio, F. Guillaume, G. Bohrer, R. Nathan, J. R. Bridle, R. Gomulkiewicz, E. K. Klein, K. Ritland, and others. 2012. Long-distance gene flow and adaptation of forest trees to rapid climate change. Ecology Letters 15:378–392.</w:t>
      </w:r>
    </w:p>
    <w:p w:rsidR="008E38DA" w:rsidRDefault="00B67D99">
      <w:pPr>
        <w:pStyle w:val="Bibliography"/>
      </w:pPr>
      <w:r>
        <w:t>Kronenfeld, B. J. 2014. Validating the historical record: A relative distance test and correction formula for selection bias in presettlement land surveys. Ecography 38:41–53.</w:t>
      </w:r>
    </w:p>
    <w:p w:rsidR="008E38DA" w:rsidRDefault="00B67D99">
      <w:pPr>
        <w:pStyle w:val="Bibliography"/>
      </w:pPr>
      <w:r>
        <w:lastRenderedPageBreak/>
        <w:t>Kronenfeld, B. J., Y.-C. Wang, and C. P. Larsen. 2010. The influence of the "</w:t>
      </w:r>
      <w:commentRangeStart w:id="676"/>
      <w:r>
        <w:t>Mixed pixel</w:t>
      </w:r>
      <w:commentRangeEnd w:id="676"/>
      <w:r w:rsidR="00BC0B90">
        <w:rPr>
          <w:rStyle w:val="CommentReference"/>
        </w:rPr>
        <w:commentReference w:id="676"/>
      </w:r>
      <w:r>
        <w:t>" problem on the detection of analogous forest communities between presettlement and present in western New York. The Professional Geographer 62:182–196.</w:t>
      </w:r>
    </w:p>
    <w:p w:rsidR="008E38DA" w:rsidRDefault="00B67D99">
      <w:pPr>
        <w:pStyle w:val="Bibliography"/>
      </w:pPr>
      <w:r>
        <w:t xml:space="preserve">Kujawa, E. R., S. J. Goring, A. Dawson, R. Calcote, E. C. Grimm, S. C. Hotchkiss, S. T. Jackson, E. A. Lynch, J. McLachlan, J.-M. St-Jacques, C. Umbanhowar Jr, and J. W. Williams. </w:t>
      </w:r>
      <w:commentRangeStart w:id="677"/>
      <w:del w:id="678" w:author="Jack W Williams" w:date="2016-11-27T09:40:00Z">
        <w:r w:rsidDel="00BC0B90">
          <w:delText>accepted</w:delText>
        </w:r>
      </w:del>
      <w:ins w:id="679" w:author="Jack W Williams" w:date="2016-11-27T09:40:00Z">
        <w:r w:rsidR="00BC0B90">
          <w:t>2016</w:t>
        </w:r>
        <w:commentRangeEnd w:id="677"/>
        <w:r w:rsidR="00BC0B90">
          <w:rPr>
            <w:rStyle w:val="CommentReference"/>
          </w:rPr>
          <w:commentReference w:id="677"/>
        </w:r>
      </w:ins>
      <w:r>
        <w:t>. The effect of anthropogenic land cover change on pollen-vegetation relationships in the American Midwest. The Anthropocene.</w:t>
      </w:r>
    </w:p>
    <w:p w:rsidR="008E38DA" w:rsidRDefault="00B67D99">
      <w:pPr>
        <w:pStyle w:val="Bibliography"/>
      </w:pPr>
      <w:r>
        <w:t>Lamanna, C., B. Blonder, C. Violle, N. J. Kraft, B. Sandel, I. Šímová, J. C. Donoghue, J.-C. Svenning, B. J. McGill, B. Boyle, and others. 2014. Functional trait space and the latitudinal diversity gradient. Proceedings of the National Academy of Sciences 111:13745–13750.</w:t>
      </w:r>
    </w:p>
    <w:p w:rsidR="008E38DA" w:rsidDel="00315C68" w:rsidRDefault="00B67D99">
      <w:pPr>
        <w:pStyle w:val="Bibliography"/>
        <w:rPr>
          <w:del w:id="680" w:author="Jack W Williams" w:date="2016-11-27T10:33:00Z"/>
        </w:rPr>
      </w:pPr>
      <w:del w:id="681" w:author="Jack W Williams" w:date="2016-11-27T10:33:00Z">
        <w:r w:rsidDel="00315C68">
          <w:delText>Leiblein-Wild, M. C., J. Steinkamp, T. Hickler, and O. Tackenberg. 2016. Modelling the potential distribution, net primary production and phenology of common ragweed with a physiological model. Journal of Biogeography 43:544–554.</w:delText>
        </w:r>
      </w:del>
    </w:p>
    <w:p w:rsidR="008E38DA" w:rsidDel="00B77394" w:rsidRDefault="00B67D99">
      <w:pPr>
        <w:pStyle w:val="Bibliography"/>
        <w:rPr>
          <w:del w:id="682" w:author="Jack W Williams" w:date="2016-11-27T10:37:00Z"/>
        </w:rPr>
      </w:pPr>
      <w:del w:id="683" w:author="Jack W Williams" w:date="2016-11-27T10:37:00Z">
        <w:r w:rsidDel="00B77394">
          <w:delText>Macdougall, A. S., B. R. Beckwith, and C. Y. Maslovat. 2004. Defining conservation strategies with historical perspectives: A case study from a degraded oak grassland ecosystem. Conservation Biology 18:455–465.</w:delText>
        </w:r>
      </w:del>
    </w:p>
    <w:p w:rsidR="008E38DA" w:rsidRDefault="00B67D99">
      <w:pPr>
        <w:pStyle w:val="Bibliography"/>
      </w:pPr>
      <w:r>
        <w:t>Maguire, K. C., D. Nieto-Lugilde, M. C. Fitzpatrick, J. W. Williams, and J. L. Blois. 2015. Modeling species and community responses to past, present, and future episodes of climatic and ecological change. Annual Review of Ecology, Evolution, and Systematics 46:343–368.</w:t>
      </w:r>
    </w:p>
    <w:p w:rsidR="008E38DA" w:rsidRDefault="00B67D99">
      <w:pPr>
        <w:pStyle w:val="Bibliography"/>
      </w:pPr>
      <w:r>
        <w:t>Maiorano, L., R. Cheddadi, N. Zimmermann, L. Pellissier, B. Petitpierre, J. Pottier, H. Laborde, B. Hurdu, P. Pearman, A. Psomas, and others. 2013. Building the niche through time: Using 13,000 years of data to predict the effects of climate change on three tree species in Europe. Global Ecology and Biogeography 22:302–317.</w:t>
      </w:r>
    </w:p>
    <w:p w:rsidR="008E38DA" w:rsidRDefault="00B67D99">
      <w:pPr>
        <w:pStyle w:val="Bibliography"/>
      </w:pPr>
      <w:r>
        <w:t>Mann, M. E., Z. Zhang, S. Rutherford, R. S. Bradley, M. K. Hughes, D. Shindell, C. Ammann, G. Faluvegi, and F. Ni. 2009. Global signatures and dynamical origins of the Little Ice Age and Medieval Climate Anomaly. Science 326:1256–1260.</w:t>
      </w:r>
    </w:p>
    <w:p w:rsidR="008E38DA" w:rsidRDefault="00B67D99">
      <w:pPr>
        <w:pStyle w:val="Bibliography"/>
      </w:pPr>
      <w:r>
        <w:t>Martínez-Meyer, E., and A. T. Peterson. 2006. Conservatism of ecological niche characteristics in North American plant species over the Pleistocene-to-Recent transition. Journal of Biogeography 33:1779–1789.</w:t>
      </w:r>
    </w:p>
    <w:p w:rsidR="008E38DA" w:rsidRDefault="00B67D99">
      <w:pPr>
        <w:pStyle w:val="Bibliography"/>
      </w:pPr>
      <w:r>
        <w:t>Matthes, J. H., S. Goring, J. W. Williams, and M. C. Dietze. 2016. Benchmarking historical CMIP5 plant functional types across the upper Midwest and northeastern United States. Journal of Geophysical Research: Biogeosciences 121:523–535.</w:t>
      </w:r>
    </w:p>
    <w:p w:rsidR="008E38DA" w:rsidRDefault="00B67D99">
      <w:pPr>
        <w:pStyle w:val="Bibliography"/>
      </w:pPr>
      <w:r>
        <w:t>Monleon, V. J., and H. E. Lintz. 2015. Evidence of tree species’ range shifts in a complex landscape. PloS One 10:e0118069.</w:t>
      </w:r>
    </w:p>
    <w:p w:rsidR="008E38DA" w:rsidRDefault="00B67D99">
      <w:pPr>
        <w:pStyle w:val="Bibliography"/>
      </w:pPr>
      <w:r>
        <w:t>Moorcroft, P. R. 2006. How close are we to a predictive science of the biosphere? Trends in Ecology &amp; Evolution 21:400–407.</w:t>
      </w:r>
    </w:p>
    <w:p w:rsidR="008E38DA" w:rsidRDefault="00B67D99">
      <w:pPr>
        <w:pStyle w:val="Bibliography"/>
      </w:pPr>
      <w:r>
        <w:lastRenderedPageBreak/>
        <w:t>Moritz, C., and R. Agudo. 2013. The future of species under climate change: Resilience or decline? Science 341:504–508.</w:t>
      </w:r>
    </w:p>
    <w:p w:rsidR="008E38DA" w:rsidRDefault="00B67D99">
      <w:pPr>
        <w:pStyle w:val="Bibliography"/>
      </w:pPr>
      <w:r>
        <w:t>Nieto-Lugilde, D., K. C. Maguire, J. L. Blois, J. W. Williams, and M. C. Fitzpatrick. 2015. Close agreement between pollen-based and forest inventory-based models of vegetation turnover. Global Ecology and Biogeography 24:905–916.</w:t>
      </w:r>
    </w:p>
    <w:p w:rsidR="008E38DA" w:rsidDel="00315C68" w:rsidRDefault="00B67D99">
      <w:pPr>
        <w:pStyle w:val="Bibliography"/>
        <w:rPr>
          <w:del w:id="684" w:author="Jack W Williams" w:date="2016-11-27T10:33:00Z"/>
        </w:rPr>
      </w:pPr>
      <w:del w:id="685" w:author="Jack W Williams" w:date="2016-11-27T10:33:00Z">
        <w:r w:rsidDel="00315C68">
          <w:delText>Ordonez, A. 2013. Realized climatic niche of North American plant taxa lagged behind climate during the end of the Pleistocene. American Journal of Botany 100:1255–1265.</w:delText>
        </w:r>
      </w:del>
    </w:p>
    <w:p w:rsidR="008E38DA" w:rsidRDefault="00B67D99">
      <w:pPr>
        <w:pStyle w:val="Bibliography"/>
      </w:pPr>
      <w:r>
        <w:t>Pearman, P. B., A. Guisan, O. Broennimann, and C. F. Randin. 2008. Niche dynamics in space and time. Trends in Ecology &amp; Evolution 23:149–158.</w:t>
      </w:r>
    </w:p>
    <w:p w:rsidR="008E38DA" w:rsidRDefault="00B67D99">
      <w:pPr>
        <w:pStyle w:val="Bibliography"/>
      </w:pPr>
      <w:r>
        <w:t>Pellatt, M. G., and Z. Gedalof. 2014. Environmental change in Garry oak (</w:t>
      </w:r>
      <w:r>
        <w:rPr>
          <w:i/>
        </w:rPr>
        <w:t>Quercus garryana</w:t>
      </w:r>
      <w:r>
        <w:t>) ecosystems: The evolution of an eco-cultural landscape. Biodiversity and Conservation 23:2053–2067.</w:t>
      </w:r>
    </w:p>
    <w:p w:rsidR="008E38DA" w:rsidDel="00B77394" w:rsidRDefault="00B67D99">
      <w:pPr>
        <w:pStyle w:val="Bibliography"/>
        <w:rPr>
          <w:del w:id="686" w:author="Jack W Williams" w:date="2016-11-27T10:36:00Z"/>
        </w:rPr>
      </w:pPr>
      <w:del w:id="687" w:author="Jack W Williams" w:date="2016-11-27T10:36:00Z">
        <w:r w:rsidDel="00B77394">
          <w:delText>Pellatt, M. G., S. J. Goring, K. M. Bodtker, and A. J. Cannon. 2012. Using a down-scaled bioclimate envelope model to determine long-term temporal connectivity of Garry oak (</w:delText>
        </w:r>
        <w:r w:rsidDel="00B77394">
          <w:rPr>
            <w:i/>
          </w:rPr>
          <w:delText>Quercus garryana</w:delText>
        </w:r>
        <w:r w:rsidDel="00B77394">
          <w:delText>) habitat in western North America: Implications for protected area planning. Environmental Management 49:802–815.</w:delText>
        </w:r>
      </w:del>
    </w:p>
    <w:p w:rsidR="008E38DA" w:rsidRDefault="00B67D99">
      <w:pPr>
        <w:pStyle w:val="Bibliography"/>
      </w:pPr>
      <w:r>
        <w:t>Prentice, I. C., P. J. Bartlein, and T. Webb III. 1991. Vegetation and climate change in eastern North America since the last glacial maximum. Ecology:2038–2056.</w:t>
      </w:r>
    </w:p>
    <w:p w:rsidR="008E38DA" w:rsidRDefault="00B67D99">
      <w:pPr>
        <w:pStyle w:val="Bibliography"/>
      </w:pPr>
      <w:commentRangeStart w:id="688"/>
      <w:r>
        <w:t>PRISM Climate Group, Oregon State University. 2004.</w:t>
      </w:r>
      <w:commentRangeEnd w:id="688"/>
      <w:r w:rsidR="004B493D">
        <w:rPr>
          <w:rStyle w:val="CommentReference"/>
        </w:rPr>
        <w:commentReference w:id="688"/>
      </w:r>
    </w:p>
    <w:p w:rsidR="008E38DA" w:rsidRDefault="00B67D99">
      <w:pPr>
        <w:pStyle w:val="Bibliography"/>
      </w:pPr>
      <w:r>
        <w:t>Pyke, C. R. 2004. Habitat loss confounds climate change impacts. Frontiers in Ecology and the Environment 2:178–182.</w:t>
      </w:r>
    </w:p>
    <w:p w:rsidR="008E38DA" w:rsidRDefault="00B67D99">
      <w:pPr>
        <w:pStyle w:val="Bibliography"/>
      </w:pPr>
      <w:r>
        <w:t xml:space="preserve">R Core Team. 2014. R: A language and environment for statistical computing (version 3.1. 0). </w:t>
      </w:r>
      <w:ins w:id="689" w:author="Jack W Williams" w:date="2016-11-27T09:41:00Z">
        <w:r w:rsidR="004B493D">
          <w:t>V</w:t>
        </w:r>
      </w:ins>
      <w:del w:id="690" w:author="Jack W Williams" w:date="2016-11-27T09:41:00Z">
        <w:r w:rsidDel="004B493D">
          <w:delText>v</w:delText>
        </w:r>
      </w:del>
      <w:r>
        <w:t>ienna, Austria: R foundation for statistical computing.</w:t>
      </w:r>
    </w:p>
    <w:p w:rsidR="008E38DA" w:rsidRDefault="00B67D99">
      <w:pPr>
        <w:pStyle w:val="Bibliography"/>
      </w:pPr>
      <w:r>
        <w:t xml:space="preserve">Rhemtulla, J. M., D. J. Mladenoff, and M. K. Clayton. 2007. Regional land-cover conversion in the </w:t>
      </w:r>
      <w:del w:id="691" w:author="Jack W Williams" w:date="2016-11-27T09:41:00Z">
        <w:r w:rsidDel="004B493D">
          <w:delText xml:space="preserve">us </w:delText>
        </w:r>
      </w:del>
      <w:ins w:id="692" w:author="Jack W Williams" w:date="2016-11-27T09:41:00Z">
        <w:r w:rsidR="004B493D">
          <w:t xml:space="preserve">US </w:t>
        </w:r>
      </w:ins>
      <w:r>
        <w:t>upper midwest: Magnitude of change and limited recovery (1850–1935–1993). Landscape Ecology 22:57–75.</w:t>
      </w:r>
    </w:p>
    <w:p w:rsidR="008E38DA" w:rsidRDefault="00B67D99">
      <w:pPr>
        <w:pStyle w:val="Bibliography"/>
      </w:pPr>
      <w:r>
        <w:t>Rhemtulla, J. M., D. J. Mladenoff, and M. K. Clayton. 2009a. Historical forest baselines reveal potential for continued carbon sequestration. Proceedings of the National Academy of Sciences 106:6082–6087.</w:t>
      </w:r>
    </w:p>
    <w:p w:rsidR="008E38DA" w:rsidRDefault="00B67D99">
      <w:pPr>
        <w:pStyle w:val="Bibliography"/>
      </w:pPr>
      <w:r>
        <w:t>Rhemtulla, J. M., D. J. Mladenoff, and M. K. Clayton. 2009b. Legacies of historical land use on regional forest composition and structure in Wisconsin, USA (mid-1800s-1930s-2000s). Ecological Applications 19:1061–1078.</w:t>
      </w:r>
    </w:p>
    <w:p w:rsidR="008E38DA" w:rsidRDefault="00B67D99">
      <w:pPr>
        <w:pStyle w:val="Bibliography"/>
      </w:pPr>
      <w:r>
        <w:t>Sala, O. E., F. S. Chapin, J. J. Armesto, E. Berlow, J. Bloomfield, R. Dirzo, E. Huber-Sanwald, L. F. Huenneke, R. B. Jackson, A. Kinzig, R. Leemans, D. M. Lodge, H. A. Mooney, M. Oesterheld, N. L. Poff, M. T. Sykes, B. H. Walker, M. Walker, and D. H. Wall. 2000. Global biodiversity scenarios for the year 2100. Science 287:1770–1774.</w:t>
      </w:r>
    </w:p>
    <w:p w:rsidR="008E38DA" w:rsidRDefault="00B67D99">
      <w:pPr>
        <w:pStyle w:val="Bibliography"/>
      </w:pPr>
      <w:r>
        <w:lastRenderedPageBreak/>
        <w:t>Sarmento Cabral, J., F. Jeltsch, W. Thuiller, S. Higgins, G. F. Midgley, A. G. Rebelo, M. Rouget, and F. M. Schurr. 2013. Impacts of past habitat loss and future climate change on the range dynamics of South African Proteaceae. Diversity and Distributions 19:363–376.</w:t>
      </w:r>
    </w:p>
    <w:p w:rsidR="008E38DA" w:rsidRDefault="00B67D99">
      <w:pPr>
        <w:pStyle w:val="Bibliography"/>
      </w:pPr>
      <w:r>
        <w:t>Sax, D. F., R. Early, and J. Bellemare. 2013. Niche syndromes, species extinction risks, and management under climate change. Trends in Ecology &amp; Evolution 28:517–523.</w:t>
      </w:r>
    </w:p>
    <w:p w:rsidR="008E38DA" w:rsidRDefault="00B67D99">
      <w:pPr>
        <w:pStyle w:val="Bibliography"/>
      </w:pPr>
      <w:r>
        <w:t>Schulte, L. A., and D. J. Mladenoff. 2001. The original US Public Land Survey records: Their use and limitations in reconstructing presettlement vegetation. Journal of Forestry 99:5–10.</w:t>
      </w:r>
    </w:p>
    <w:p w:rsidR="008E38DA" w:rsidRDefault="00B67D99">
      <w:pPr>
        <w:pStyle w:val="Bibliography"/>
      </w:pPr>
      <w:r>
        <w:t>Schulte, L. A., D. J. Mladenoff, T. R. Crow, L. C. Merrick, and D. T. Cleland. 2007. Homogenization of northern US Great Lakes forests due to land use. Landscape Ecology 22:1089–1103.</w:t>
      </w:r>
    </w:p>
    <w:p w:rsidR="008E38DA" w:rsidRDefault="00B67D99">
      <w:pPr>
        <w:pStyle w:val="Bibliography"/>
      </w:pPr>
      <w:r>
        <w:t>Scott, J. M., F. W. Davis, R. G. McGhie, R. G. Wright, C. Groves, and J. Estes. 2001. Nature reserves: Do they capture the full range of America’s biological diversity? Ecological Applications 11:999–1007.</w:t>
      </w:r>
    </w:p>
    <w:p w:rsidR="008E38DA" w:rsidRDefault="00B67D99">
      <w:pPr>
        <w:pStyle w:val="Bibliography"/>
      </w:pPr>
      <w:r>
        <w:t>Svenning, J.-C., and B. Sandel. 2013. Disequilibrium vegetation dynamics under future climate change. American Journal of Botany 100:1266–1286.</w:t>
      </w:r>
    </w:p>
    <w:p w:rsidR="008E38DA" w:rsidRDefault="00B67D99">
      <w:pPr>
        <w:pStyle w:val="Bibliography"/>
      </w:pPr>
      <w:r>
        <w:t>Svenning, J.-C., W. L. Eiserhardt, S. Normand, A. Ordonez, and B. Sandel. 2015. The influence of paleoclimate on present-day patterns in biodiversity and ecosystems. Annual Review of Ecology, Evolution, and Systematics 46:551–572.</w:t>
      </w:r>
    </w:p>
    <w:p w:rsidR="008E38DA" w:rsidRDefault="00B67D99">
      <w:pPr>
        <w:pStyle w:val="Bibliography"/>
      </w:pPr>
      <w:r>
        <w:t>Tingley, M. W., M. S. Koo, C. Moritz, A. C. Rush, and S. R. Beissinger. 2012. The push and pull of climate change causes heterogeneous shifts in avian elevational ranges. Global Change Biology 18:3279–3290.</w:t>
      </w:r>
    </w:p>
    <w:p w:rsidR="008E38DA" w:rsidRDefault="00B67D99">
      <w:pPr>
        <w:pStyle w:val="Bibliography"/>
      </w:pPr>
      <w:r>
        <w:t xml:space="preserve">Tipton, J., M. Hooten, and S. Goring. </w:t>
      </w:r>
      <w:commentRangeStart w:id="693"/>
      <w:r>
        <w:t>accepted</w:t>
      </w:r>
      <w:commentRangeEnd w:id="693"/>
      <w:r w:rsidR="004B493D">
        <w:rPr>
          <w:rStyle w:val="CommentReference"/>
        </w:rPr>
        <w:commentReference w:id="693"/>
      </w:r>
      <w:r>
        <w:t>. Reconstruction of spatio-temporal temperature from sparse historical records using robust probabilistic principal component regression. Advances in Statistical Climatology, Meteorology and Oceanography.</w:t>
      </w:r>
    </w:p>
    <w:p w:rsidR="008E38DA" w:rsidRDefault="00B67D99">
      <w:pPr>
        <w:pStyle w:val="Bibliography"/>
      </w:pPr>
      <w:r>
        <w:t>Veloz, S. D., J. W. Williams, J. L. Blois, F. He, B. Otto-Bliesner, and Z. Liu. 2012. No-analog climates and shifting realized niches during the late Quaternary: Implications for 21st-century predictions by species distribution models. Global Change Biology 18:1698–1713.</w:t>
      </w:r>
    </w:p>
    <w:p w:rsidR="008E38DA" w:rsidRDefault="00B67D99">
      <w:pPr>
        <w:pStyle w:val="Bibliography"/>
      </w:pPr>
      <w:r>
        <w:t>Wang, W. J., H. S. He, F. R. Thompson III, J. S. Fraser, and W. D. Dijak. 2016. Landscape-and regional-scale shifts in forest composition under climate change in the central hardwood region of the United States. Landscape Ecology 31:149–163.</w:t>
      </w:r>
    </w:p>
    <w:p w:rsidR="008E38DA" w:rsidDel="00315C68" w:rsidRDefault="00B67D99">
      <w:pPr>
        <w:pStyle w:val="Bibliography"/>
        <w:rPr>
          <w:del w:id="694" w:author="Jack W Williams" w:date="2016-11-27T10:32:00Z"/>
        </w:rPr>
      </w:pPr>
      <w:del w:id="695" w:author="Jack W Williams" w:date="2016-11-27T10:32:00Z">
        <w:r w:rsidDel="00315C68">
          <w:delText>Webb, T., III. 1986. Is vegetation in equilibrium with climate? How to interpret late-Quaternary pollen data. Vegetatio 67:75–91.</w:delText>
        </w:r>
      </w:del>
    </w:p>
    <w:p w:rsidR="008E38DA" w:rsidRDefault="00B67D99">
      <w:pPr>
        <w:pStyle w:val="Bibliography"/>
      </w:pPr>
      <w:r>
        <w:t>White, C. A. 1983. A history of the rectangular survey system. US Department of the Interior, Bureau of Land Management.</w:t>
      </w:r>
    </w:p>
    <w:p w:rsidR="008E38DA" w:rsidRDefault="00B67D99">
      <w:pPr>
        <w:pStyle w:val="Bibliography"/>
      </w:pPr>
      <w:r>
        <w:lastRenderedPageBreak/>
        <w:t xml:space="preserve">Williams, J. W., and K. Burke. in press. Past abrupt changes in climate and terrestrial ecosystems. </w:t>
      </w:r>
      <w:r>
        <w:rPr>
          <w:i/>
        </w:rPr>
        <w:t>in</w:t>
      </w:r>
      <w:r>
        <w:t xml:space="preserve"> T. Lovejoy and L. Hannah, editors. Climate </w:t>
      </w:r>
      <w:ins w:id="696" w:author="Jack W Williams" w:date="2016-11-27T09:42:00Z">
        <w:r w:rsidR="004B493D">
          <w:t>C</w:t>
        </w:r>
      </w:ins>
      <w:del w:id="697" w:author="Jack W Williams" w:date="2016-11-27T09:42:00Z">
        <w:r w:rsidDel="004B493D">
          <w:delText>c</w:delText>
        </w:r>
      </w:del>
      <w:r>
        <w:t xml:space="preserve">hange and </w:t>
      </w:r>
      <w:ins w:id="698" w:author="Jack W Williams" w:date="2016-11-27T09:42:00Z">
        <w:r w:rsidR="004B493D">
          <w:t>B</w:t>
        </w:r>
      </w:ins>
      <w:del w:id="699" w:author="Jack W Williams" w:date="2016-11-27T09:42:00Z">
        <w:r w:rsidDel="004B493D">
          <w:delText>b</w:delText>
        </w:r>
      </w:del>
      <w:r>
        <w:t>iodiversity.</w:t>
      </w:r>
    </w:p>
    <w:p w:rsidR="008E38DA" w:rsidRDefault="00B67D99">
      <w:pPr>
        <w:pStyle w:val="Bibliography"/>
      </w:pPr>
      <w:r>
        <w:t xml:space="preserve">Wisconsin’s Changing Climate: Impacts and Adaptation. 2011. Wisconsin </w:t>
      </w:r>
      <w:ins w:id="700" w:author="Jack W Williams" w:date="2016-11-27T09:42:00Z">
        <w:r w:rsidR="004B493D">
          <w:t>I</w:t>
        </w:r>
      </w:ins>
      <w:del w:id="701" w:author="Jack W Williams" w:date="2016-11-27T09:42:00Z">
        <w:r w:rsidDel="004B493D">
          <w:delText>i</w:delText>
        </w:r>
      </w:del>
      <w:r>
        <w:t xml:space="preserve">nitiative on </w:t>
      </w:r>
      <w:ins w:id="702" w:author="Jack W Williams" w:date="2016-11-27T09:42:00Z">
        <w:r w:rsidR="004B493D">
          <w:t>C</w:t>
        </w:r>
      </w:ins>
      <w:del w:id="703" w:author="Jack W Williams" w:date="2016-11-27T09:42:00Z">
        <w:r w:rsidDel="004B493D">
          <w:delText>c</w:delText>
        </w:r>
      </w:del>
      <w:r>
        <w:t xml:space="preserve">limate </w:t>
      </w:r>
      <w:ins w:id="704" w:author="Jack W Williams" w:date="2016-11-27T09:42:00Z">
        <w:r w:rsidR="004B493D">
          <w:t>C</w:t>
        </w:r>
      </w:ins>
      <w:del w:id="705" w:author="Jack W Williams" w:date="2016-11-27T09:42:00Z">
        <w:r w:rsidDel="004B493D">
          <w:delText>c</w:delText>
        </w:r>
      </w:del>
      <w:r>
        <w:t xml:space="preserve">hange </w:t>
      </w:r>
      <w:ins w:id="706" w:author="Jack W Williams" w:date="2016-11-27T09:42:00Z">
        <w:r w:rsidR="004B493D">
          <w:t>I</w:t>
        </w:r>
      </w:ins>
      <w:del w:id="707" w:author="Jack W Williams" w:date="2016-11-27T09:42:00Z">
        <w:r w:rsidDel="004B493D">
          <w:delText>i</w:delText>
        </w:r>
      </w:del>
      <w:r>
        <w:t>mpacts. Page 217. Nelson Institute for Environmental Studies, University of Wisconsin-Madison; the Wisconsin Department of Natural Resources, Madison, Wisconsin.</w:t>
      </w:r>
    </w:p>
    <w:p w:rsidR="008E38DA" w:rsidRDefault="00B67D99">
      <w:pPr>
        <w:pStyle w:val="Bibliography"/>
      </w:pPr>
      <w:r>
        <w:t xml:space="preserve">Woudenberg, S. W., B. L. Conkling, B. M. O’Connell, E. B. LaPoint, J. A. Turner, K. L. Waddell, and others. 2010. The </w:t>
      </w:r>
      <w:ins w:id="708" w:author="Jack W Williams" w:date="2016-11-27T09:42:00Z">
        <w:r w:rsidR="004B493D">
          <w:t>F</w:t>
        </w:r>
      </w:ins>
      <w:del w:id="709" w:author="Jack W Williams" w:date="2016-11-27T09:42:00Z">
        <w:r w:rsidDel="004B493D">
          <w:delText>f</w:delText>
        </w:r>
      </w:del>
      <w:r>
        <w:t xml:space="preserve">orest </w:t>
      </w:r>
      <w:ins w:id="710" w:author="Jack W Williams" w:date="2016-11-27T09:42:00Z">
        <w:r w:rsidR="004B493D">
          <w:t>I</w:t>
        </w:r>
      </w:ins>
      <w:del w:id="711" w:author="Jack W Williams" w:date="2016-11-27T09:42:00Z">
        <w:r w:rsidDel="004B493D">
          <w:delText>i</w:delText>
        </w:r>
      </w:del>
      <w:r>
        <w:t xml:space="preserve">nventory and </w:t>
      </w:r>
      <w:ins w:id="712" w:author="Jack W Williams" w:date="2016-11-27T09:42:00Z">
        <w:r w:rsidR="004B493D">
          <w:t>A</w:t>
        </w:r>
      </w:ins>
      <w:del w:id="713" w:author="Jack W Williams" w:date="2016-11-27T09:42:00Z">
        <w:r w:rsidDel="004B493D">
          <w:delText>a</w:delText>
        </w:r>
      </w:del>
      <w:r>
        <w:t xml:space="preserve">nalysis </w:t>
      </w:r>
      <w:ins w:id="714" w:author="Jack W Williams" w:date="2016-11-27T09:42:00Z">
        <w:r w:rsidR="004B493D">
          <w:t>DD</w:t>
        </w:r>
      </w:ins>
      <w:del w:id="715" w:author="Jack W Williams" w:date="2016-11-27T09:42:00Z">
        <w:r w:rsidDel="004B493D">
          <w:delText>d</w:delText>
        </w:r>
      </w:del>
      <w:r>
        <w:t>atabase: Database description and users manual version 4.0 for phase 2.</w:t>
      </w:r>
    </w:p>
    <w:p w:rsidR="008E38DA" w:rsidRDefault="00B67D99">
      <w:pPr>
        <w:pStyle w:val="Bibliography"/>
      </w:pPr>
      <w:r>
        <w:t>Wullschleger, S. D., H. E. Epstein, E. O. Box, E. S. Euskirchen, S. Goswami, C. M. Iversen, J. Kattge, R. J. Norby, P. M. van Bodegom, and X. Xu. 2014. Plant functional types in earth system models: Past experiences and future directions for application of dynamic vegetation models in high-latitude ecosystems. Annals of Botany:mcu077.</w:t>
      </w:r>
    </w:p>
    <w:p w:rsidR="008E38DA" w:rsidRDefault="00B67D99">
      <w:pPr>
        <w:pStyle w:val="Bibliography"/>
        <w:rPr>
          <w:ins w:id="716" w:author="Jack W Williams" w:date="2016-11-27T09:29:00Z"/>
        </w:rPr>
      </w:pPr>
      <w:r>
        <w:t>Zhu, K., C. W. Woodall, and J. S. Clark. 2012. Failure to migrate: Lack of tree range expansion in response to climate change. Global Change Biology 18:1042–1052.</w:t>
      </w:r>
    </w:p>
    <w:p w:rsidR="00422D93" w:rsidRPr="00BC0B90" w:rsidRDefault="00BC0B90">
      <w:pPr>
        <w:pStyle w:val="Bibliography"/>
        <w:rPr>
          <w:ins w:id="717" w:author="Jack W Williams" w:date="2016-11-27T09:32:00Z"/>
          <w:rFonts w:ascii="Times New Roman" w:hAnsi="Times New Roman" w:cs="Times New Roman"/>
          <w:b/>
          <w:sz w:val="36"/>
          <w:szCs w:val="36"/>
          <w:rPrChange w:id="718" w:author="Jack W Williams" w:date="2016-11-27T09:37:00Z">
            <w:rPr>
              <w:ins w:id="719" w:author="Jack W Williams" w:date="2016-11-27T09:32:00Z"/>
            </w:rPr>
          </w:rPrChange>
        </w:rPr>
      </w:pPr>
      <w:ins w:id="720" w:author="Jack W Williams" w:date="2016-11-27T09:32:00Z">
        <w:r w:rsidRPr="00BC0B90">
          <w:rPr>
            <w:rFonts w:ascii="Times New Roman" w:hAnsi="Times New Roman" w:cs="Times New Roman"/>
            <w:b/>
            <w:sz w:val="36"/>
            <w:szCs w:val="36"/>
            <w:rPrChange w:id="721" w:author="Jack W Williams" w:date="2016-11-27T09:37:00Z">
              <w:rPr/>
            </w:rPrChange>
          </w:rPr>
          <w:t>Tables</w:t>
        </w:r>
      </w:ins>
    </w:p>
    <w:p w:rsidR="00BC0B90" w:rsidRDefault="00BC0B90">
      <w:pPr>
        <w:pStyle w:val="Bibliography"/>
        <w:rPr>
          <w:ins w:id="722" w:author="Jack W Williams" w:date="2016-11-27T09:34:00Z"/>
        </w:rPr>
      </w:pPr>
    </w:p>
    <w:p w:rsidR="00BC0B90" w:rsidRDefault="00D96C7C" w:rsidP="00BC0B90">
      <w:pPr>
        <w:pStyle w:val="BodyText"/>
        <w:rPr>
          <w:ins w:id="723" w:author="Jack W Williams" w:date="2016-11-27T09:34:00Z"/>
        </w:rPr>
      </w:pPr>
      <w:ins w:id="724" w:author="Jack W Williams" w:date="2016-11-27T09:34:00Z">
        <w:r w:rsidRPr="00D96C7C">
          <w:rPr>
            <w:b/>
            <w:rPrChange w:id="725" w:author="Jack W Williams" w:date="2016-11-27T10:00:00Z">
              <w:rPr/>
            </w:rPrChange>
          </w:rPr>
          <w:t xml:space="preserve">Table </w:t>
        </w:r>
      </w:ins>
      <w:ins w:id="726" w:author="Jack W Williams" w:date="2016-11-27T09:55:00Z">
        <w:r w:rsidRPr="00D96C7C">
          <w:rPr>
            <w:b/>
            <w:rPrChange w:id="727" w:author="Jack W Williams" w:date="2016-11-27T10:00:00Z">
              <w:rPr/>
            </w:rPrChange>
          </w:rPr>
          <w:t>1</w:t>
        </w:r>
      </w:ins>
      <w:ins w:id="728" w:author="Jack W Williams" w:date="2016-11-27T09:34:00Z">
        <w:r w:rsidR="00BC0B90">
          <w:t>: Compounding (</w:t>
        </w:r>
        <m:oMath>
          <m:r>
            <w:rPr>
              <w:rFonts w:ascii="Cambria Math" w:hAnsi="Cambria Math"/>
            </w:rPr>
            <m:t>□</m:t>
          </m:r>
        </m:oMath>
        <w:r w:rsidR="00BC0B90">
          <w:t xml:space="preserve">), </w:t>
        </w:r>
        <w:commentRangeStart w:id="729"/>
        <w:r w:rsidR="00BC0B90">
          <w:t>confounding (-)</w:t>
        </w:r>
      </w:ins>
      <w:ins w:id="730" w:author="Jack W Williams" w:date="2016-11-27T13:37:00Z">
        <w:r w:rsidR="00F87F2A">
          <w:t>,</w:t>
        </w:r>
      </w:ins>
      <w:ins w:id="731" w:author="Jack W Williams" w:date="2016-11-27T09:34:00Z">
        <w:r w:rsidR="00BC0B90">
          <w:t xml:space="preserve"> </w:t>
        </w:r>
      </w:ins>
      <w:commentRangeEnd w:id="729"/>
      <w:ins w:id="732" w:author="Jack W Williams" w:date="2016-11-27T13:38:00Z">
        <w:r w:rsidR="00F87F2A">
          <w:rPr>
            <w:rStyle w:val="CommentReference"/>
          </w:rPr>
          <w:commentReference w:id="729"/>
        </w:r>
      </w:ins>
      <w:ins w:id="733" w:author="Jack W Williams" w:date="2016-11-27T09:34:00Z">
        <w:r w:rsidR="00BC0B90">
          <w:t>and counteracting (</w:t>
        </w:r>
        <m:oMath>
          <m:r>
            <w:rPr>
              <w:rFonts w:ascii="Cambria Math" w:hAnsi="Cambria Math"/>
            </w:rPr>
            <m:t>○</m:t>
          </m:r>
        </m:oMath>
        <w:r w:rsidR="00BC0B90">
          <w:t>) relationships between land-use and climate change. When the land-use/climate interaction was regressed against spatial variables (latitude, longitude) no significant relationship was found.</w:t>
        </w:r>
      </w:ins>
    </w:p>
    <w:tbl>
      <w:tblPr>
        <w:tblW w:w="0" w:type="pct"/>
        <w:tblLook w:val="07E0" w:firstRow="1" w:lastRow="1" w:firstColumn="1" w:lastColumn="1" w:noHBand="1" w:noVBand="1"/>
      </w:tblPr>
      <w:tblGrid>
        <w:gridCol w:w="1874"/>
        <w:gridCol w:w="1282"/>
        <w:gridCol w:w="1229"/>
        <w:gridCol w:w="1229"/>
        <w:gridCol w:w="1282"/>
      </w:tblGrid>
      <w:tr w:rsidR="00BC0B90" w:rsidTr="00F41CFC">
        <w:trPr>
          <w:ins w:id="734" w:author="Jack W Williams" w:date="2016-11-27T09:34:00Z"/>
        </w:trPr>
        <w:tc>
          <w:tcPr>
            <w:tcW w:w="0" w:type="auto"/>
            <w:tcBorders>
              <w:bottom w:val="single" w:sz="0" w:space="0" w:color="auto"/>
            </w:tcBorders>
            <w:vAlign w:val="bottom"/>
          </w:tcPr>
          <w:p w:rsidR="00BC0B90" w:rsidRDefault="0004756C" w:rsidP="00F41CFC">
            <w:pPr>
              <w:pStyle w:val="Compact"/>
              <w:rPr>
                <w:ins w:id="735" w:author="Jack W Williams" w:date="2016-11-27T09:34:00Z"/>
              </w:rPr>
            </w:pPr>
            <w:commentRangeStart w:id="736"/>
            <w:ins w:id="737" w:author="Jack W Williams" w:date="2016-11-27T10:02:00Z">
              <w:r>
                <w:t>Taxon</w:t>
              </w:r>
            </w:ins>
          </w:p>
        </w:tc>
        <w:tc>
          <w:tcPr>
            <w:tcW w:w="0" w:type="auto"/>
            <w:tcBorders>
              <w:bottom w:val="single" w:sz="0" w:space="0" w:color="auto"/>
            </w:tcBorders>
            <w:vAlign w:val="bottom"/>
          </w:tcPr>
          <w:p w:rsidR="00BC0B90" w:rsidRDefault="0004756C" w:rsidP="00F41CFC">
            <w:pPr>
              <w:pStyle w:val="Compact"/>
              <w:rPr>
                <w:ins w:id="738" w:author="Jack W Williams" w:date="2016-11-27T09:34:00Z"/>
              </w:rPr>
            </w:pPr>
            <w:ins w:id="739" w:author="Jack W Williams" w:date="2016-11-27T10:01:00Z">
              <w:r>
                <w:t>P</w:t>
              </w:r>
              <w:r w:rsidRPr="0004756C">
                <w:rPr>
                  <w:vertAlign w:val="subscript"/>
                  <w:rPrChange w:id="740" w:author="Jack W Williams" w:date="2016-11-27T10:02:00Z">
                    <w:rPr/>
                  </w:rPrChange>
                </w:rPr>
                <w:t>ann</w:t>
              </w:r>
            </w:ins>
          </w:p>
        </w:tc>
        <w:tc>
          <w:tcPr>
            <w:tcW w:w="0" w:type="auto"/>
            <w:tcBorders>
              <w:bottom w:val="single" w:sz="0" w:space="0" w:color="auto"/>
            </w:tcBorders>
            <w:vAlign w:val="bottom"/>
          </w:tcPr>
          <w:p w:rsidR="00BC0B90" w:rsidRDefault="0004756C" w:rsidP="00F41CFC">
            <w:pPr>
              <w:pStyle w:val="Compact"/>
              <w:rPr>
                <w:ins w:id="741" w:author="Jack W Williams" w:date="2016-11-27T09:34:00Z"/>
              </w:rPr>
            </w:pPr>
            <w:ins w:id="742" w:author="Jack W Williams" w:date="2016-11-27T10:01:00Z">
              <w:r>
                <w:t>T</w:t>
              </w:r>
              <w:r w:rsidRPr="0004756C">
                <w:rPr>
                  <w:vertAlign w:val="subscript"/>
                  <w:rPrChange w:id="743" w:author="Jack W Williams" w:date="2016-11-27T10:02:00Z">
                    <w:rPr/>
                  </w:rPrChange>
                </w:rPr>
                <w:t>max</w:t>
              </w:r>
            </w:ins>
          </w:p>
        </w:tc>
        <w:tc>
          <w:tcPr>
            <w:tcW w:w="0" w:type="auto"/>
            <w:tcBorders>
              <w:bottom w:val="single" w:sz="0" w:space="0" w:color="auto"/>
            </w:tcBorders>
            <w:vAlign w:val="bottom"/>
          </w:tcPr>
          <w:p w:rsidR="00BC0B90" w:rsidRDefault="0004756C" w:rsidP="00F41CFC">
            <w:pPr>
              <w:pStyle w:val="Compact"/>
              <w:rPr>
                <w:ins w:id="744" w:author="Jack W Williams" w:date="2016-11-27T09:34:00Z"/>
              </w:rPr>
            </w:pPr>
            <w:ins w:id="745" w:author="Jack W Williams" w:date="2016-11-27T10:01:00Z">
              <w:r>
                <w:t>T</w:t>
              </w:r>
              <w:r w:rsidRPr="0004756C">
                <w:rPr>
                  <w:vertAlign w:val="subscript"/>
                  <w:rPrChange w:id="746" w:author="Jack W Williams" w:date="2016-11-27T10:01:00Z">
                    <w:rPr/>
                  </w:rPrChange>
                </w:rPr>
                <w:t>diff</w:t>
              </w:r>
            </w:ins>
          </w:p>
        </w:tc>
        <w:tc>
          <w:tcPr>
            <w:tcW w:w="0" w:type="auto"/>
            <w:tcBorders>
              <w:bottom w:val="single" w:sz="0" w:space="0" w:color="auto"/>
            </w:tcBorders>
            <w:vAlign w:val="bottom"/>
          </w:tcPr>
          <w:p w:rsidR="00BC0B90" w:rsidRDefault="0004756C" w:rsidP="00F41CFC">
            <w:pPr>
              <w:pStyle w:val="Compact"/>
              <w:rPr>
                <w:ins w:id="747" w:author="Jack W Williams" w:date="2016-11-27T09:34:00Z"/>
              </w:rPr>
            </w:pPr>
            <w:ins w:id="748" w:author="Jack W Williams" w:date="2016-11-27T10:01:00Z">
              <w:r>
                <w:t>T</w:t>
              </w:r>
              <w:r w:rsidRPr="0004756C">
                <w:rPr>
                  <w:vertAlign w:val="subscript"/>
                  <w:rPrChange w:id="749" w:author="Jack W Williams" w:date="2016-11-27T10:01:00Z">
                    <w:rPr/>
                  </w:rPrChange>
                </w:rPr>
                <w:t>min</w:t>
              </w:r>
            </w:ins>
            <w:commentRangeEnd w:id="736"/>
            <w:ins w:id="750" w:author="Jack W Williams" w:date="2016-11-27T10:02:00Z">
              <w:r>
                <w:rPr>
                  <w:rStyle w:val="CommentReference"/>
                </w:rPr>
                <w:commentReference w:id="736"/>
              </w:r>
            </w:ins>
          </w:p>
        </w:tc>
      </w:tr>
      <w:tr w:rsidR="00BC0B90" w:rsidTr="00F41CFC">
        <w:trPr>
          <w:ins w:id="751" w:author="Jack W Williams" w:date="2016-11-27T09:34:00Z"/>
        </w:trPr>
        <w:tc>
          <w:tcPr>
            <w:tcW w:w="0" w:type="auto"/>
          </w:tcPr>
          <w:p w:rsidR="00BC0B90" w:rsidRDefault="00BC0B90" w:rsidP="00F41CFC">
            <w:pPr>
              <w:pStyle w:val="Compact"/>
              <w:rPr>
                <w:ins w:id="752" w:author="Jack W Williams" w:date="2016-11-27T09:34:00Z"/>
              </w:rPr>
            </w:pPr>
            <w:commentRangeStart w:id="753"/>
            <w:ins w:id="754" w:author="Jack W Williams" w:date="2016-11-27T09:34:00Z">
              <w:r>
                <w:t>Tamarack</w:t>
              </w:r>
            </w:ins>
            <w:commentRangeEnd w:id="753"/>
            <w:ins w:id="755" w:author="Jack W Williams" w:date="2016-11-27T10:04:00Z">
              <w:r w:rsidR="0004756C">
                <w:rPr>
                  <w:rStyle w:val="CommentReference"/>
                </w:rPr>
                <w:commentReference w:id="753"/>
              </w:r>
            </w:ins>
          </w:p>
        </w:tc>
        <w:tc>
          <w:tcPr>
            <w:tcW w:w="0" w:type="auto"/>
          </w:tcPr>
          <w:p w:rsidR="00BC0B90" w:rsidRDefault="00F87F2A" w:rsidP="00F41CFC">
            <w:pPr>
              <w:pStyle w:val="Compact"/>
              <w:rPr>
                <w:ins w:id="756" w:author="Jack W Williams" w:date="2016-11-27T09:34:00Z"/>
              </w:rPr>
            </w:pPr>
            <w:ins w:id="757" w:author="Jack W Williams" w:date="2016-11-27T13:37:00Z">
              <w:r>
                <w:t>-</w:t>
              </w:r>
            </w:ins>
            <w:ins w:id="758" w:author="Jack W Williams" w:date="2016-11-27T09:34:00Z">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rsidR="00BC0B90">
                <w:t>)</w:t>
              </w:r>
            </w:ins>
          </w:p>
        </w:tc>
        <w:tc>
          <w:tcPr>
            <w:tcW w:w="0" w:type="auto"/>
          </w:tcPr>
          <w:p w:rsidR="00BC0B90" w:rsidRDefault="00BC0B90" w:rsidP="00F41CFC">
            <w:pPr>
              <w:pStyle w:val="Compact"/>
              <w:rPr>
                <w:ins w:id="759" w:author="Jack W Williams" w:date="2016-11-27T09:34:00Z"/>
              </w:rPr>
            </w:pPr>
            <m:oMath>
              <m:r>
                <w:ins w:id="760" w:author="Jack W Williams" w:date="2016-11-27T09:34:00Z">
                  <w:rPr>
                    <w:rFonts w:ascii="Cambria Math" w:hAnsi="Cambria Math"/>
                  </w:rPr>
                  <m:t>□</m:t>
                </w:ins>
              </m:r>
            </m:oMath>
            <w:ins w:id="761" w:author="Jack W Williams" w:date="2016-11-27T09:34:00Z">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ins>
          </w:p>
        </w:tc>
        <w:tc>
          <w:tcPr>
            <w:tcW w:w="0" w:type="auto"/>
          </w:tcPr>
          <w:p w:rsidR="00BC0B90" w:rsidRDefault="00881B71" w:rsidP="00F41CFC">
            <w:pPr>
              <w:pStyle w:val="Compact"/>
              <w:rPr>
                <w:ins w:id="762" w:author="Jack W Williams" w:date="2016-11-27T09:34:00Z"/>
              </w:rPr>
            </w:pPr>
            <w:ins w:id="763" w:author="Jack W Williams" w:date="2016-11-27T13:48:00Z">
              <w:r>
                <w:t>-</w:t>
              </w:r>
            </w:ins>
            <w:ins w:id="764" w:author="Jack W Williams" w:date="2016-11-27T09:34:00Z">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rsidR="00BC0B90">
                <w:t>)</w:t>
              </w:r>
            </w:ins>
          </w:p>
        </w:tc>
        <w:tc>
          <w:tcPr>
            <w:tcW w:w="0" w:type="auto"/>
          </w:tcPr>
          <w:p w:rsidR="00BC0B90" w:rsidRDefault="00BC0B90" w:rsidP="00F41CFC">
            <w:pPr>
              <w:pStyle w:val="Compact"/>
              <w:rPr>
                <w:ins w:id="765" w:author="Jack W Williams" w:date="2016-11-27T09:34:00Z"/>
              </w:rPr>
            </w:pPr>
            <m:oMath>
              <m:r>
                <w:ins w:id="766" w:author="Jack W Williams" w:date="2016-11-27T09:34:00Z">
                  <w:rPr>
                    <w:rFonts w:ascii="Cambria Math" w:hAnsi="Cambria Math"/>
                  </w:rPr>
                  <m:t>○</m:t>
                </w:ins>
              </m:r>
            </m:oMath>
            <w:ins w:id="767" w:author="Jack W Williams" w:date="2016-11-27T09:34:00Z">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ins>
          </w:p>
        </w:tc>
      </w:tr>
      <w:tr w:rsidR="00BC0B90" w:rsidTr="00F41CFC">
        <w:trPr>
          <w:ins w:id="768" w:author="Jack W Williams" w:date="2016-11-27T09:34:00Z"/>
        </w:trPr>
        <w:tc>
          <w:tcPr>
            <w:tcW w:w="0" w:type="auto"/>
          </w:tcPr>
          <w:p w:rsidR="00BC0B90" w:rsidRDefault="00BC0B90" w:rsidP="00F41CFC">
            <w:pPr>
              <w:pStyle w:val="Compact"/>
              <w:rPr>
                <w:ins w:id="769" w:author="Jack W Williams" w:date="2016-11-27T09:34:00Z"/>
              </w:rPr>
            </w:pPr>
            <w:ins w:id="770" w:author="Jack W Williams" w:date="2016-11-27T09:34:00Z">
              <w:r>
                <w:t>Pine</w:t>
              </w:r>
            </w:ins>
          </w:p>
        </w:tc>
        <w:tc>
          <w:tcPr>
            <w:tcW w:w="0" w:type="auto"/>
          </w:tcPr>
          <w:p w:rsidR="00BC0B90" w:rsidRDefault="00BC0B90" w:rsidP="00F41CFC">
            <w:pPr>
              <w:pStyle w:val="Compact"/>
              <w:rPr>
                <w:ins w:id="771" w:author="Jack W Williams" w:date="2016-11-27T09:34:00Z"/>
              </w:rPr>
            </w:pPr>
            <m:oMath>
              <m:r>
                <w:ins w:id="772" w:author="Jack W Williams" w:date="2016-11-27T09:34:00Z">
                  <w:rPr>
                    <w:rFonts w:ascii="Cambria Math" w:hAnsi="Cambria Math"/>
                  </w:rPr>
                  <m:t>□</m:t>
                </w:ins>
              </m:r>
            </m:oMath>
            <w:ins w:id="773" w:author="Jack W Williams" w:date="2016-11-27T09:34:00Z">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ins>
          </w:p>
        </w:tc>
        <w:tc>
          <w:tcPr>
            <w:tcW w:w="0" w:type="auto"/>
          </w:tcPr>
          <w:p w:rsidR="00BC0B90" w:rsidRDefault="00881B71" w:rsidP="00F41CFC">
            <w:pPr>
              <w:pStyle w:val="Compact"/>
              <w:rPr>
                <w:ins w:id="774" w:author="Jack W Williams" w:date="2016-11-27T09:34:00Z"/>
              </w:rPr>
            </w:pPr>
            <w:ins w:id="775" w:author="Jack W Williams" w:date="2016-11-27T13:48:00Z">
              <w:r>
                <w:t>-</w:t>
              </w:r>
            </w:ins>
            <w:ins w:id="776" w:author="Jack W Williams" w:date="2016-11-27T09:34:00Z">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rsidR="00BC0B90">
                <w:t>)</w:t>
              </w:r>
            </w:ins>
          </w:p>
        </w:tc>
        <w:tc>
          <w:tcPr>
            <w:tcW w:w="0" w:type="auto"/>
          </w:tcPr>
          <w:p w:rsidR="00BC0B90" w:rsidRDefault="00BC0B90" w:rsidP="00F41CFC">
            <w:pPr>
              <w:pStyle w:val="Compact"/>
              <w:rPr>
                <w:ins w:id="777" w:author="Jack W Williams" w:date="2016-11-27T09:34:00Z"/>
              </w:rPr>
            </w:pPr>
            <m:oMath>
              <m:r>
                <w:ins w:id="778" w:author="Jack W Williams" w:date="2016-11-27T09:34:00Z">
                  <w:rPr>
                    <w:rFonts w:ascii="Cambria Math" w:hAnsi="Cambria Math"/>
                  </w:rPr>
                  <m:t>□</m:t>
                </w:ins>
              </m:r>
            </m:oMath>
            <w:ins w:id="779" w:author="Jack W Williams" w:date="2016-11-27T09:34:00Z">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ins>
          </w:p>
        </w:tc>
        <w:tc>
          <w:tcPr>
            <w:tcW w:w="0" w:type="auto"/>
          </w:tcPr>
          <w:p w:rsidR="00BC0B90" w:rsidRDefault="00BC0B90" w:rsidP="00F41CFC">
            <w:pPr>
              <w:pStyle w:val="Compact"/>
              <w:rPr>
                <w:ins w:id="780" w:author="Jack W Williams" w:date="2016-11-27T09:34:00Z"/>
              </w:rPr>
            </w:pPr>
            <m:oMath>
              <m:r>
                <w:ins w:id="781" w:author="Jack W Williams" w:date="2016-11-27T09:34:00Z">
                  <w:rPr>
                    <w:rFonts w:ascii="Cambria Math" w:hAnsi="Cambria Math"/>
                  </w:rPr>
                  <m:t>□</m:t>
                </w:ins>
              </m:r>
            </m:oMath>
            <w:ins w:id="782" w:author="Jack W Williams" w:date="2016-11-27T09:34:00Z">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ins>
          </w:p>
        </w:tc>
      </w:tr>
      <w:tr w:rsidR="00BC0B90" w:rsidTr="00F41CFC">
        <w:trPr>
          <w:ins w:id="783" w:author="Jack W Williams" w:date="2016-11-27T09:34:00Z"/>
        </w:trPr>
        <w:tc>
          <w:tcPr>
            <w:tcW w:w="0" w:type="auto"/>
          </w:tcPr>
          <w:p w:rsidR="00BC0B90" w:rsidRDefault="00BC0B90" w:rsidP="00F41CFC">
            <w:pPr>
              <w:pStyle w:val="Compact"/>
              <w:rPr>
                <w:ins w:id="784" w:author="Jack W Williams" w:date="2016-11-27T09:34:00Z"/>
              </w:rPr>
            </w:pPr>
            <w:ins w:id="785" w:author="Jack W Williams" w:date="2016-11-27T09:34:00Z">
              <w:r>
                <w:t>Spruce</w:t>
              </w:r>
            </w:ins>
          </w:p>
        </w:tc>
        <w:tc>
          <w:tcPr>
            <w:tcW w:w="0" w:type="auto"/>
          </w:tcPr>
          <w:p w:rsidR="00BC0B90" w:rsidRDefault="00BC0B90" w:rsidP="00F41CFC">
            <w:pPr>
              <w:pStyle w:val="Compact"/>
              <w:rPr>
                <w:ins w:id="786" w:author="Jack W Williams" w:date="2016-11-27T09:34:00Z"/>
              </w:rPr>
            </w:pPr>
            <m:oMath>
              <m:r>
                <w:ins w:id="787" w:author="Jack W Williams" w:date="2016-11-27T09:34:00Z">
                  <w:rPr>
                    <w:rFonts w:ascii="Cambria Math" w:hAnsi="Cambria Math"/>
                  </w:rPr>
                  <m:t>□</m:t>
                </w:ins>
              </m:r>
            </m:oMath>
            <w:ins w:id="788" w:author="Jack W Williams" w:date="2016-11-27T09:34:00Z">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ins>
          </w:p>
        </w:tc>
        <w:tc>
          <w:tcPr>
            <w:tcW w:w="0" w:type="auto"/>
          </w:tcPr>
          <w:p w:rsidR="00BC0B90" w:rsidRDefault="00BC0B90" w:rsidP="00F41CFC">
            <w:pPr>
              <w:pStyle w:val="Compact"/>
              <w:rPr>
                <w:ins w:id="789" w:author="Jack W Williams" w:date="2016-11-27T09:34:00Z"/>
              </w:rPr>
            </w:pPr>
            <m:oMath>
              <m:r>
                <w:ins w:id="790" w:author="Jack W Williams" w:date="2016-11-27T09:34:00Z">
                  <w:rPr>
                    <w:rFonts w:ascii="Cambria Math" w:hAnsi="Cambria Math"/>
                  </w:rPr>
                  <m:t>□</m:t>
                </w:ins>
              </m:r>
            </m:oMath>
            <w:ins w:id="791" w:author="Jack W Williams" w:date="2016-11-27T09:34:00Z">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ins>
          </w:p>
        </w:tc>
        <w:tc>
          <w:tcPr>
            <w:tcW w:w="0" w:type="auto"/>
          </w:tcPr>
          <w:p w:rsidR="00BC0B90" w:rsidRDefault="00BC0B90" w:rsidP="00F41CFC">
            <w:pPr>
              <w:pStyle w:val="Compact"/>
              <w:rPr>
                <w:ins w:id="792" w:author="Jack W Williams" w:date="2016-11-27T09:34:00Z"/>
              </w:rPr>
            </w:pPr>
            <m:oMath>
              <m:r>
                <w:ins w:id="793" w:author="Jack W Williams" w:date="2016-11-27T09:34:00Z">
                  <w:rPr>
                    <w:rFonts w:ascii="Cambria Math" w:hAnsi="Cambria Math"/>
                  </w:rPr>
                  <m:t>□</m:t>
                </w:ins>
              </m:r>
            </m:oMath>
            <w:ins w:id="794" w:author="Jack W Williams" w:date="2016-11-27T09:34:00Z">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ins>
          </w:p>
        </w:tc>
        <w:tc>
          <w:tcPr>
            <w:tcW w:w="0" w:type="auto"/>
          </w:tcPr>
          <w:p w:rsidR="00BC0B90" w:rsidRDefault="00881B71" w:rsidP="00F41CFC">
            <w:pPr>
              <w:pStyle w:val="Compact"/>
              <w:rPr>
                <w:ins w:id="795" w:author="Jack W Williams" w:date="2016-11-27T09:34:00Z"/>
              </w:rPr>
            </w:pPr>
            <w:ins w:id="796" w:author="Jack W Williams" w:date="2016-11-27T13:48:00Z">
              <w:r>
                <w:t>-</w:t>
              </w:r>
            </w:ins>
            <w:ins w:id="797" w:author="Jack W Williams" w:date="2016-11-27T09:34:00Z">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rsidR="00BC0B90">
                <w:t>)</w:t>
              </w:r>
            </w:ins>
          </w:p>
        </w:tc>
      </w:tr>
      <w:tr w:rsidR="00BC0B90" w:rsidTr="00F41CFC">
        <w:trPr>
          <w:ins w:id="798" w:author="Jack W Williams" w:date="2016-11-27T09:34:00Z"/>
        </w:trPr>
        <w:tc>
          <w:tcPr>
            <w:tcW w:w="0" w:type="auto"/>
          </w:tcPr>
          <w:p w:rsidR="00BC0B90" w:rsidRDefault="00BC0B90" w:rsidP="00F41CFC">
            <w:pPr>
              <w:pStyle w:val="Compact"/>
              <w:rPr>
                <w:ins w:id="799" w:author="Jack W Williams" w:date="2016-11-27T09:34:00Z"/>
              </w:rPr>
            </w:pPr>
            <w:ins w:id="800" w:author="Jack W Williams" w:date="2016-11-27T09:34:00Z">
              <w:r>
                <w:t>Fir</w:t>
              </w:r>
            </w:ins>
          </w:p>
        </w:tc>
        <w:tc>
          <w:tcPr>
            <w:tcW w:w="0" w:type="auto"/>
          </w:tcPr>
          <w:p w:rsidR="00BC0B90" w:rsidRDefault="00881B71" w:rsidP="00F41CFC">
            <w:pPr>
              <w:pStyle w:val="Compact"/>
              <w:rPr>
                <w:ins w:id="801" w:author="Jack W Williams" w:date="2016-11-27T09:34:00Z"/>
              </w:rPr>
            </w:pPr>
            <w:ins w:id="802" w:author="Jack W Williams" w:date="2016-11-27T13:48:00Z">
              <w:r>
                <w:t>-</w:t>
              </w:r>
            </w:ins>
            <w:ins w:id="803" w:author="Jack W Williams" w:date="2016-11-27T09:34:00Z">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rsidR="00BC0B90">
                <w:t>)</w:t>
              </w:r>
            </w:ins>
          </w:p>
        </w:tc>
        <w:tc>
          <w:tcPr>
            <w:tcW w:w="0" w:type="auto"/>
          </w:tcPr>
          <w:p w:rsidR="00BC0B90" w:rsidRDefault="00881B71" w:rsidP="00F41CFC">
            <w:pPr>
              <w:pStyle w:val="Compact"/>
              <w:rPr>
                <w:ins w:id="804" w:author="Jack W Williams" w:date="2016-11-27T09:34:00Z"/>
              </w:rPr>
            </w:pPr>
            <w:ins w:id="805" w:author="Jack W Williams" w:date="2016-11-27T13:48:00Z">
              <w:r>
                <w:t>-</w:t>
              </w:r>
            </w:ins>
            <w:ins w:id="806" w:author="Jack W Williams" w:date="2016-11-27T09:34:00Z">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rsidR="00BC0B90">
                <w:t>)</w:t>
              </w:r>
            </w:ins>
          </w:p>
        </w:tc>
        <w:tc>
          <w:tcPr>
            <w:tcW w:w="0" w:type="auto"/>
          </w:tcPr>
          <w:p w:rsidR="00BC0B90" w:rsidRDefault="00881B71" w:rsidP="00F41CFC">
            <w:pPr>
              <w:pStyle w:val="Compact"/>
              <w:rPr>
                <w:ins w:id="807" w:author="Jack W Williams" w:date="2016-11-27T09:34:00Z"/>
              </w:rPr>
            </w:pPr>
            <w:ins w:id="808" w:author="Jack W Williams" w:date="2016-11-27T13:48:00Z">
              <w:r>
                <w:t>-</w:t>
              </w:r>
            </w:ins>
            <w:ins w:id="809" w:author="Jack W Williams" w:date="2016-11-27T09:34:00Z">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rsidR="00BC0B90">
                <w:t>)</w:t>
              </w:r>
            </w:ins>
          </w:p>
        </w:tc>
        <w:tc>
          <w:tcPr>
            <w:tcW w:w="0" w:type="auto"/>
          </w:tcPr>
          <w:p w:rsidR="00BC0B90" w:rsidRDefault="00881B71" w:rsidP="00F41CFC">
            <w:pPr>
              <w:pStyle w:val="Compact"/>
              <w:rPr>
                <w:ins w:id="810" w:author="Jack W Williams" w:date="2016-11-27T09:34:00Z"/>
              </w:rPr>
            </w:pPr>
            <w:ins w:id="811" w:author="Jack W Williams" w:date="2016-11-27T13:48:00Z">
              <w:r>
                <w:t>-</w:t>
              </w:r>
            </w:ins>
            <w:ins w:id="812" w:author="Jack W Williams" w:date="2016-11-27T09:34:00Z">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rsidR="00BC0B90">
                <w:t>)</w:t>
              </w:r>
            </w:ins>
          </w:p>
        </w:tc>
      </w:tr>
      <w:tr w:rsidR="00BC0B90" w:rsidTr="00F41CFC">
        <w:trPr>
          <w:ins w:id="813" w:author="Jack W Williams" w:date="2016-11-27T09:34:00Z"/>
        </w:trPr>
        <w:tc>
          <w:tcPr>
            <w:tcW w:w="0" w:type="auto"/>
          </w:tcPr>
          <w:p w:rsidR="00BC0B90" w:rsidRDefault="00BC0B90" w:rsidP="00F41CFC">
            <w:pPr>
              <w:pStyle w:val="Compact"/>
              <w:rPr>
                <w:ins w:id="814" w:author="Jack W Williams" w:date="2016-11-27T09:34:00Z"/>
              </w:rPr>
            </w:pPr>
            <w:ins w:id="815" w:author="Jack W Williams" w:date="2016-11-27T09:34:00Z">
              <w:r>
                <w:t>Hemlock</w:t>
              </w:r>
            </w:ins>
          </w:p>
        </w:tc>
        <w:tc>
          <w:tcPr>
            <w:tcW w:w="0" w:type="auto"/>
          </w:tcPr>
          <w:p w:rsidR="00BC0B90" w:rsidRDefault="00881B71" w:rsidP="00F41CFC">
            <w:pPr>
              <w:pStyle w:val="Compact"/>
              <w:rPr>
                <w:ins w:id="816" w:author="Jack W Williams" w:date="2016-11-27T09:34:00Z"/>
              </w:rPr>
            </w:pPr>
            <w:ins w:id="817" w:author="Jack W Williams" w:date="2016-11-27T13:48:00Z">
              <w:r>
                <w:t>-</w:t>
              </w:r>
            </w:ins>
            <w:ins w:id="818" w:author="Jack W Williams" w:date="2016-11-27T09:34:00Z">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rsidR="00BC0B90">
                <w:t>)</w:t>
              </w:r>
            </w:ins>
          </w:p>
        </w:tc>
        <w:tc>
          <w:tcPr>
            <w:tcW w:w="0" w:type="auto"/>
          </w:tcPr>
          <w:p w:rsidR="00BC0B90" w:rsidRDefault="00BC0B90" w:rsidP="00F41CFC">
            <w:pPr>
              <w:pStyle w:val="Compact"/>
              <w:rPr>
                <w:ins w:id="819" w:author="Jack W Williams" w:date="2016-11-27T09:34:00Z"/>
              </w:rPr>
            </w:pPr>
            <m:oMath>
              <m:r>
                <w:ins w:id="820" w:author="Jack W Williams" w:date="2016-11-27T09:34:00Z">
                  <w:rPr>
                    <w:rFonts w:ascii="Cambria Math" w:hAnsi="Cambria Math"/>
                  </w:rPr>
                  <m:t>□</m:t>
                </w:ins>
              </m:r>
            </m:oMath>
            <w:ins w:id="821" w:author="Jack W Williams" w:date="2016-11-27T09:34:00Z">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ins>
          </w:p>
        </w:tc>
        <w:tc>
          <w:tcPr>
            <w:tcW w:w="0" w:type="auto"/>
          </w:tcPr>
          <w:p w:rsidR="00BC0B90" w:rsidRDefault="00881B71" w:rsidP="00F41CFC">
            <w:pPr>
              <w:pStyle w:val="Compact"/>
              <w:rPr>
                <w:ins w:id="822" w:author="Jack W Williams" w:date="2016-11-27T09:34:00Z"/>
              </w:rPr>
            </w:pPr>
            <w:ins w:id="823" w:author="Jack W Williams" w:date="2016-11-27T13:48:00Z">
              <w:r>
                <w:t>-</w:t>
              </w:r>
            </w:ins>
            <w:ins w:id="824" w:author="Jack W Williams" w:date="2016-11-27T09:34:00Z">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rsidR="00BC0B90">
                <w:t>)</w:t>
              </w:r>
            </w:ins>
          </w:p>
        </w:tc>
        <w:tc>
          <w:tcPr>
            <w:tcW w:w="0" w:type="auto"/>
          </w:tcPr>
          <w:p w:rsidR="00BC0B90" w:rsidRDefault="00881B71" w:rsidP="00F41CFC">
            <w:pPr>
              <w:pStyle w:val="Compact"/>
              <w:rPr>
                <w:ins w:id="825" w:author="Jack W Williams" w:date="2016-11-27T09:34:00Z"/>
              </w:rPr>
            </w:pPr>
            <w:ins w:id="826" w:author="Jack W Williams" w:date="2016-11-27T13:48:00Z">
              <w:r>
                <w:t>-</w:t>
              </w:r>
            </w:ins>
            <w:ins w:id="827" w:author="Jack W Williams" w:date="2016-11-27T09:34:00Z">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rsidR="00BC0B90">
                <w:t>)</w:t>
              </w:r>
            </w:ins>
          </w:p>
        </w:tc>
      </w:tr>
      <w:tr w:rsidR="00BC0B90" w:rsidTr="00F41CFC">
        <w:trPr>
          <w:ins w:id="828" w:author="Jack W Williams" w:date="2016-11-27T09:34:00Z"/>
        </w:trPr>
        <w:tc>
          <w:tcPr>
            <w:tcW w:w="0" w:type="auto"/>
          </w:tcPr>
          <w:p w:rsidR="00BC0B90" w:rsidRDefault="00BC0B90" w:rsidP="00F41CFC">
            <w:pPr>
              <w:pStyle w:val="Compact"/>
              <w:rPr>
                <w:ins w:id="829" w:author="Jack W Williams" w:date="2016-11-27T09:34:00Z"/>
              </w:rPr>
            </w:pPr>
            <w:ins w:id="830" w:author="Jack W Williams" w:date="2016-11-27T09:34:00Z">
              <w:r>
                <w:t>Cedar</w:t>
              </w:r>
            </w:ins>
          </w:p>
        </w:tc>
        <w:tc>
          <w:tcPr>
            <w:tcW w:w="0" w:type="auto"/>
          </w:tcPr>
          <w:p w:rsidR="00BC0B90" w:rsidRDefault="00881B71" w:rsidP="00F41CFC">
            <w:pPr>
              <w:pStyle w:val="Compact"/>
              <w:rPr>
                <w:ins w:id="831" w:author="Jack W Williams" w:date="2016-11-27T09:34:00Z"/>
              </w:rPr>
            </w:pPr>
            <w:ins w:id="832" w:author="Jack W Williams" w:date="2016-11-27T13:48:00Z">
              <w:r>
                <w:t>-</w:t>
              </w:r>
            </w:ins>
            <w:ins w:id="833" w:author="Jack W Williams" w:date="2016-11-27T09:34:00Z">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rsidR="00BC0B90">
                <w:t>)</w:t>
              </w:r>
            </w:ins>
          </w:p>
        </w:tc>
        <w:tc>
          <w:tcPr>
            <w:tcW w:w="0" w:type="auto"/>
          </w:tcPr>
          <w:p w:rsidR="00BC0B90" w:rsidRDefault="00881B71" w:rsidP="00F41CFC">
            <w:pPr>
              <w:pStyle w:val="Compact"/>
              <w:rPr>
                <w:ins w:id="834" w:author="Jack W Williams" w:date="2016-11-27T09:34:00Z"/>
              </w:rPr>
            </w:pPr>
            <w:ins w:id="835" w:author="Jack W Williams" w:date="2016-11-27T13:48:00Z">
              <w:r>
                <w:t>-</w:t>
              </w:r>
            </w:ins>
            <w:ins w:id="836" w:author="Jack W Williams" w:date="2016-11-27T09:34:00Z">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rsidR="00BC0B90">
                <w:t>)</w:t>
              </w:r>
            </w:ins>
          </w:p>
        </w:tc>
        <w:tc>
          <w:tcPr>
            <w:tcW w:w="0" w:type="auto"/>
          </w:tcPr>
          <w:p w:rsidR="00BC0B90" w:rsidRDefault="00BC0B90" w:rsidP="00F41CFC">
            <w:pPr>
              <w:pStyle w:val="Compact"/>
              <w:rPr>
                <w:ins w:id="837" w:author="Jack W Williams" w:date="2016-11-27T09:34:00Z"/>
              </w:rPr>
            </w:pPr>
            <m:oMath>
              <m:r>
                <w:ins w:id="838" w:author="Jack W Williams" w:date="2016-11-27T09:34:00Z">
                  <w:rPr>
                    <w:rFonts w:ascii="Cambria Math" w:hAnsi="Cambria Math"/>
                  </w:rPr>
                  <m:t>□</m:t>
                </w:ins>
              </m:r>
            </m:oMath>
            <w:ins w:id="839" w:author="Jack W Williams" w:date="2016-11-27T09:34:00Z">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ins>
          </w:p>
        </w:tc>
        <w:tc>
          <w:tcPr>
            <w:tcW w:w="0" w:type="auto"/>
          </w:tcPr>
          <w:p w:rsidR="00BC0B90" w:rsidRDefault="00881B71" w:rsidP="00F41CFC">
            <w:pPr>
              <w:pStyle w:val="Compact"/>
              <w:rPr>
                <w:ins w:id="840" w:author="Jack W Williams" w:date="2016-11-27T09:34:00Z"/>
              </w:rPr>
            </w:pPr>
            <w:ins w:id="841" w:author="Jack W Williams" w:date="2016-11-27T13:48:00Z">
              <w:r>
                <w:t>-</w:t>
              </w:r>
            </w:ins>
            <w:ins w:id="842" w:author="Jack W Williams" w:date="2016-11-27T09:34:00Z">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rsidR="00BC0B90">
                <w:t>)</w:t>
              </w:r>
            </w:ins>
          </w:p>
        </w:tc>
      </w:tr>
      <w:tr w:rsidR="00BC0B90" w:rsidTr="00F41CFC">
        <w:trPr>
          <w:ins w:id="843" w:author="Jack W Williams" w:date="2016-11-27T09:34:00Z"/>
        </w:trPr>
        <w:tc>
          <w:tcPr>
            <w:tcW w:w="0" w:type="auto"/>
          </w:tcPr>
          <w:p w:rsidR="00BC0B90" w:rsidRDefault="00BC0B90" w:rsidP="00F41CFC">
            <w:pPr>
              <w:pStyle w:val="Compact"/>
              <w:rPr>
                <w:ins w:id="844" w:author="Jack W Williams" w:date="2016-11-27T09:34:00Z"/>
              </w:rPr>
            </w:pPr>
            <w:ins w:id="845" w:author="Jack W Williams" w:date="2016-11-27T09:34:00Z">
              <w:r>
                <w:t>Poplar</w:t>
              </w:r>
            </w:ins>
          </w:p>
        </w:tc>
        <w:tc>
          <w:tcPr>
            <w:tcW w:w="0" w:type="auto"/>
          </w:tcPr>
          <w:p w:rsidR="00BC0B90" w:rsidRDefault="00BC0B90" w:rsidP="00F41CFC">
            <w:pPr>
              <w:pStyle w:val="Compact"/>
              <w:rPr>
                <w:ins w:id="846" w:author="Jack W Williams" w:date="2016-11-27T09:34:00Z"/>
              </w:rPr>
            </w:pPr>
            <m:oMath>
              <m:r>
                <w:ins w:id="847" w:author="Jack W Williams" w:date="2016-11-27T09:34:00Z">
                  <w:rPr>
                    <w:rFonts w:ascii="Cambria Math" w:hAnsi="Cambria Math"/>
                  </w:rPr>
                  <m:t>□</m:t>
                </w:ins>
              </m:r>
            </m:oMath>
            <w:ins w:id="848" w:author="Jack W Williams" w:date="2016-11-27T09:34:00Z">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ins>
          </w:p>
        </w:tc>
        <w:tc>
          <w:tcPr>
            <w:tcW w:w="0" w:type="auto"/>
          </w:tcPr>
          <w:p w:rsidR="00BC0B90" w:rsidRDefault="00BC0B90" w:rsidP="00F41CFC">
            <w:pPr>
              <w:pStyle w:val="Compact"/>
              <w:rPr>
                <w:ins w:id="849" w:author="Jack W Williams" w:date="2016-11-27T09:34:00Z"/>
              </w:rPr>
            </w:pPr>
            <m:oMath>
              <m:r>
                <w:ins w:id="850" w:author="Jack W Williams" w:date="2016-11-27T09:34:00Z">
                  <w:rPr>
                    <w:rFonts w:ascii="Cambria Math" w:hAnsi="Cambria Math"/>
                  </w:rPr>
                  <m:t>□</m:t>
                </w:ins>
              </m:r>
            </m:oMath>
            <w:ins w:id="851" w:author="Jack W Williams" w:date="2016-11-27T09:34:00Z">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ins>
          </w:p>
        </w:tc>
        <w:tc>
          <w:tcPr>
            <w:tcW w:w="0" w:type="auto"/>
          </w:tcPr>
          <w:p w:rsidR="00BC0B90" w:rsidRDefault="00BC0B90" w:rsidP="00F41CFC">
            <w:pPr>
              <w:pStyle w:val="Compact"/>
              <w:rPr>
                <w:ins w:id="852" w:author="Jack W Williams" w:date="2016-11-27T09:34:00Z"/>
              </w:rPr>
            </w:pPr>
            <m:oMath>
              <m:r>
                <w:ins w:id="853" w:author="Jack W Williams" w:date="2016-11-27T09:34:00Z">
                  <w:rPr>
                    <w:rFonts w:ascii="Cambria Math" w:hAnsi="Cambria Math"/>
                  </w:rPr>
                  <m:t>□</m:t>
                </w:ins>
              </m:r>
            </m:oMath>
            <w:ins w:id="854" w:author="Jack W Williams" w:date="2016-11-27T09:34:00Z">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ins>
          </w:p>
        </w:tc>
        <w:tc>
          <w:tcPr>
            <w:tcW w:w="0" w:type="auto"/>
          </w:tcPr>
          <w:p w:rsidR="00BC0B90" w:rsidRDefault="00881B71" w:rsidP="00F41CFC">
            <w:pPr>
              <w:pStyle w:val="Compact"/>
              <w:rPr>
                <w:ins w:id="855" w:author="Jack W Williams" w:date="2016-11-27T09:34:00Z"/>
              </w:rPr>
            </w:pPr>
            <w:ins w:id="856" w:author="Jack W Williams" w:date="2016-11-27T13:48:00Z">
              <w:r>
                <w:t>-</w:t>
              </w:r>
            </w:ins>
            <w:ins w:id="857" w:author="Jack W Williams" w:date="2016-11-27T09:34:00Z">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rsidR="00BC0B90">
                <w:t>)</w:t>
              </w:r>
            </w:ins>
          </w:p>
        </w:tc>
      </w:tr>
      <w:tr w:rsidR="00BC0B90" w:rsidTr="00F41CFC">
        <w:trPr>
          <w:ins w:id="858" w:author="Jack W Williams" w:date="2016-11-27T09:34:00Z"/>
        </w:trPr>
        <w:tc>
          <w:tcPr>
            <w:tcW w:w="0" w:type="auto"/>
          </w:tcPr>
          <w:p w:rsidR="00BC0B90" w:rsidRDefault="00BC0B90" w:rsidP="00F41CFC">
            <w:pPr>
              <w:pStyle w:val="Compact"/>
              <w:rPr>
                <w:ins w:id="859" w:author="Jack W Williams" w:date="2016-11-27T09:34:00Z"/>
              </w:rPr>
            </w:pPr>
            <w:ins w:id="860" w:author="Jack W Williams" w:date="2016-11-27T09:34:00Z">
              <w:r>
                <w:t>Maple</w:t>
              </w:r>
            </w:ins>
          </w:p>
        </w:tc>
        <w:tc>
          <w:tcPr>
            <w:tcW w:w="0" w:type="auto"/>
          </w:tcPr>
          <w:p w:rsidR="00BC0B90" w:rsidRDefault="00BC0B90" w:rsidP="00F41CFC">
            <w:pPr>
              <w:pStyle w:val="Compact"/>
              <w:rPr>
                <w:ins w:id="861" w:author="Jack W Williams" w:date="2016-11-27T09:34:00Z"/>
              </w:rPr>
            </w:pPr>
            <m:oMath>
              <m:r>
                <w:ins w:id="862" w:author="Jack W Williams" w:date="2016-11-27T09:34:00Z">
                  <w:rPr>
                    <w:rFonts w:ascii="Cambria Math" w:hAnsi="Cambria Math"/>
                  </w:rPr>
                  <m:t>□</m:t>
                </w:ins>
              </m:r>
            </m:oMath>
            <w:ins w:id="863" w:author="Jack W Williams" w:date="2016-11-27T09:34:00Z">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ins>
          </w:p>
        </w:tc>
        <w:tc>
          <w:tcPr>
            <w:tcW w:w="0" w:type="auto"/>
          </w:tcPr>
          <w:p w:rsidR="00BC0B90" w:rsidRDefault="00BC0B90" w:rsidP="00F41CFC">
            <w:pPr>
              <w:pStyle w:val="Compact"/>
              <w:rPr>
                <w:ins w:id="864" w:author="Jack W Williams" w:date="2016-11-27T09:34:00Z"/>
              </w:rPr>
            </w:pPr>
            <m:oMath>
              <m:r>
                <w:ins w:id="865" w:author="Jack W Williams" w:date="2016-11-27T09:34:00Z">
                  <w:rPr>
                    <w:rFonts w:ascii="Cambria Math" w:hAnsi="Cambria Math"/>
                  </w:rPr>
                  <m:t>□</m:t>
                </w:ins>
              </m:r>
            </m:oMath>
            <w:ins w:id="866" w:author="Jack W Williams" w:date="2016-11-27T09:34:00Z">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ins>
          </w:p>
        </w:tc>
        <w:tc>
          <w:tcPr>
            <w:tcW w:w="0" w:type="auto"/>
          </w:tcPr>
          <w:p w:rsidR="00BC0B90" w:rsidRDefault="00881B71" w:rsidP="00F41CFC">
            <w:pPr>
              <w:pStyle w:val="Compact"/>
              <w:rPr>
                <w:ins w:id="867" w:author="Jack W Williams" w:date="2016-11-27T09:34:00Z"/>
              </w:rPr>
            </w:pPr>
            <w:ins w:id="868" w:author="Jack W Williams" w:date="2016-11-27T13:48:00Z">
              <w:r>
                <w:t>-</w:t>
              </w:r>
            </w:ins>
            <w:ins w:id="869" w:author="Jack W Williams" w:date="2016-11-27T09:34:00Z">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rsidR="00BC0B90">
                <w:t>)</w:t>
              </w:r>
            </w:ins>
          </w:p>
        </w:tc>
        <w:tc>
          <w:tcPr>
            <w:tcW w:w="0" w:type="auto"/>
          </w:tcPr>
          <w:p w:rsidR="00BC0B90" w:rsidRDefault="00881B71" w:rsidP="00F41CFC">
            <w:pPr>
              <w:pStyle w:val="Compact"/>
              <w:rPr>
                <w:ins w:id="870" w:author="Jack W Williams" w:date="2016-11-27T09:34:00Z"/>
              </w:rPr>
            </w:pPr>
            <w:ins w:id="871" w:author="Jack W Williams" w:date="2016-11-27T13:48:00Z">
              <w:r>
                <w:t>-</w:t>
              </w:r>
            </w:ins>
            <w:ins w:id="872" w:author="Jack W Williams" w:date="2016-11-27T09:34:00Z">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rsidR="00BC0B90">
                <w:t>)</w:t>
              </w:r>
            </w:ins>
          </w:p>
        </w:tc>
      </w:tr>
      <w:tr w:rsidR="00BC0B90" w:rsidTr="00F41CFC">
        <w:trPr>
          <w:ins w:id="873" w:author="Jack W Williams" w:date="2016-11-27T09:34:00Z"/>
        </w:trPr>
        <w:tc>
          <w:tcPr>
            <w:tcW w:w="0" w:type="auto"/>
          </w:tcPr>
          <w:p w:rsidR="00BC0B90" w:rsidRDefault="00BC0B90" w:rsidP="00F41CFC">
            <w:pPr>
              <w:pStyle w:val="Compact"/>
              <w:rPr>
                <w:ins w:id="874" w:author="Jack W Williams" w:date="2016-11-27T09:34:00Z"/>
              </w:rPr>
            </w:pPr>
            <w:ins w:id="875" w:author="Jack W Williams" w:date="2016-11-27T09:34:00Z">
              <w:r>
                <w:t>Birch</w:t>
              </w:r>
            </w:ins>
          </w:p>
        </w:tc>
        <w:tc>
          <w:tcPr>
            <w:tcW w:w="0" w:type="auto"/>
          </w:tcPr>
          <w:p w:rsidR="00BC0B90" w:rsidRDefault="00BC0B90" w:rsidP="00F41CFC">
            <w:pPr>
              <w:pStyle w:val="Compact"/>
              <w:rPr>
                <w:ins w:id="876" w:author="Jack W Williams" w:date="2016-11-27T09:34:00Z"/>
              </w:rPr>
            </w:pPr>
            <m:oMath>
              <m:r>
                <w:ins w:id="877" w:author="Jack W Williams" w:date="2016-11-27T09:34:00Z">
                  <w:rPr>
                    <w:rFonts w:ascii="Cambria Math" w:hAnsi="Cambria Math"/>
                  </w:rPr>
                  <m:t>□</m:t>
                </w:ins>
              </m:r>
            </m:oMath>
            <w:ins w:id="878" w:author="Jack W Williams" w:date="2016-11-27T09:34:00Z">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ins>
          </w:p>
        </w:tc>
        <w:tc>
          <w:tcPr>
            <w:tcW w:w="0" w:type="auto"/>
          </w:tcPr>
          <w:p w:rsidR="00BC0B90" w:rsidRDefault="00BC0B90" w:rsidP="00F41CFC">
            <w:pPr>
              <w:pStyle w:val="Compact"/>
              <w:rPr>
                <w:ins w:id="879" w:author="Jack W Williams" w:date="2016-11-27T09:34:00Z"/>
              </w:rPr>
            </w:pPr>
            <m:oMath>
              <m:r>
                <w:ins w:id="880" w:author="Jack W Williams" w:date="2016-11-27T09:34:00Z">
                  <w:rPr>
                    <w:rFonts w:ascii="Cambria Math" w:hAnsi="Cambria Math"/>
                  </w:rPr>
                  <m:t>□</m:t>
                </w:ins>
              </m:r>
            </m:oMath>
            <w:ins w:id="881" w:author="Jack W Williams" w:date="2016-11-27T09:34:00Z">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ins>
          </w:p>
        </w:tc>
        <w:tc>
          <w:tcPr>
            <w:tcW w:w="0" w:type="auto"/>
          </w:tcPr>
          <w:p w:rsidR="00BC0B90" w:rsidRDefault="00881B71" w:rsidP="00F41CFC">
            <w:pPr>
              <w:pStyle w:val="Compact"/>
              <w:rPr>
                <w:ins w:id="882" w:author="Jack W Williams" w:date="2016-11-27T09:34:00Z"/>
              </w:rPr>
            </w:pPr>
            <w:ins w:id="883" w:author="Jack W Williams" w:date="2016-11-27T13:48:00Z">
              <w:r>
                <w:t>-</w:t>
              </w:r>
            </w:ins>
            <w:ins w:id="884" w:author="Jack W Williams" w:date="2016-11-27T09:34:00Z">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rsidR="00BC0B90">
                <w:t>)</w:t>
              </w:r>
            </w:ins>
          </w:p>
        </w:tc>
        <w:tc>
          <w:tcPr>
            <w:tcW w:w="0" w:type="auto"/>
          </w:tcPr>
          <w:p w:rsidR="00BC0B90" w:rsidRDefault="00881B71" w:rsidP="00F41CFC">
            <w:pPr>
              <w:pStyle w:val="Compact"/>
              <w:rPr>
                <w:ins w:id="885" w:author="Jack W Williams" w:date="2016-11-27T09:34:00Z"/>
              </w:rPr>
            </w:pPr>
            <w:ins w:id="886" w:author="Jack W Williams" w:date="2016-11-27T13:48:00Z">
              <w:r>
                <w:t>-</w:t>
              </w:r>
            </w:ins>
            <w:ins w:id="887" w:author="Jack W Williams" w:date="2016-11-27T09:34:00Z">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rsidR="00BC0B90">
                <w:t>)</w:t>
              </w:r>
            </w:ins>
          </w:p>
        </w:tc>
      </w:tr>
      <w:tr w:rsidR="00BC0B90" w:rsidTr="00F41CFC">
        <w:trPr>
          <w:ins w:id="888" w:author="Jack W Williams" w:date="2016-11-27T09:34:00Z"/>
        </w:trPr>
        <w:tc>
          <w:tcPr>
            <w:tcW w:w="0" w:type="auto"/>
          </w:tcPr>
          <w:p w:rsidR="00BC0B90" w:rsidRDefault="00BC0B90" w:rsidP="00F41CFC">
            <w:pPr>
              <w:pStyle w:val="Compact"/>
              <w:rPr>
                <w:ins w:id="889" w:author="Jack W Williams" w:date="2016-11-27T09:34:00Z"/>
              </w:rPr>
            </w:pPr>
            <w:ins w:id="890" w:author="Jack W Williams" w:date="2016-11-27T09:34:00Z">
              <w:r>
                <w:t>Beech</w:t>
              </w:r>
            </w:ins>
          </w:p>
        </w:tc>
        <w:tc>
          <w:tcPr>
            <w:tcW w:w="0" w:type="auto"/>
          </w:tcPr>
          <w:p w:rsidR="00BC0B90" w:rsidRDefault="00881B71" w:rsidP="00F41CFC">
            <w:pPr>
              <w:pStyle w:val="Compact"/>
              <w:rPr>
                <w:ins w:id="891" w:author="Jack W Williams" w:date="2016-11-27T09:34:00Z"/>
              </w:rPr>
            </w:pPr>
            <w:ins w:id="892" w:author="Jack W Williams" w:date="2016-11-27T13:48:00Z">
              <w:r>
                <w:t>-</w:t>
              </w:r>
            </w:ins>
            <w:ins w:id="893" w:author="Jack W Williams" w:date="2016-11-27T09:34:00Z">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rsidR="00BC0B90">
                <w:t>)</w:t>
              </w:r>
            </w:ins>
          </w:p>
        </w:tc>
        <w:tc>
          <w:tcPr>
            <w:tcW w:w="0" w:type="auto"/>
          </w:tcPr>
          <w:p w:rsidR="00BC0B90" w:rsidRDefault="00BC0B90" w:rsidP="00F41CFC">
            <w:pPr>
              <w:pStyle w:val="Compact"/>
              <w:rPr>
                <w:ins w:id="894" w:author="Jack W Williams" w:date="2016-11-27T09:34:00Z"/>
              </w:rPr>
            </w:pPr>
            <m:oMath>
              <m:r>
                <w:ins w:id="895" w:author="Jack W Williams" w:date="2016-11-27T09:34:00Z">
                  <w:rPr>
                    <w:rFonts w:ascii="Cambria Math" w:hAnsi="Cambria Math"/>
                  </w:rPr>
                  <m:t>□</m:t>
                </w:ins>
              </m:r>
            </m:oMath>
            <w:ins w:id="896" w:author="Jack W Williams" w:date="2016-11-27T09:34:00Z">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ins>
          </w:p>
        </w:tc>
        <w:tc>
          <w:tcPr>
            <w:tcW w:w="0" w:type="auto"/>
          </w:tcPr>
          <w:p w:rsidR="00BC0B90" w:rsidRDefault="00BC0B90" w:rsidP="00F41CFC">
            <w:pPr>
              <w:pStyle w:val="Compact"/>
              <w:rPr>
                <w:ins w:id="897" w:author="Jack W Williams" w:date="2016-11-27T09:34:00Z"/>
              </w:rPr>
            </w:pPr>
            <m:oMath>
              <m:r>
                <w:ins w:id="898" w:author="Jack W Williams" w:date="2016-11-27T09:34:00Z">
                  <w:rPr>
                    <w:rFonts w:ascii="Cambria Math" w:hAnsi="Cambria Math"/>
                  </w:rPr>
                  <m:t>□</m:t>
                </w:ins>
              </m:r>
            </m:oMath>
            <w:ins w:id="899" w:author="Jack W Williams" w:date="2016-11-27T09:34:00Z">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ins>
          </w:p>
        </w:tc>
        <w:tc>
          <w:tcPr>
            <w:tcW w:w="0" w:type="auto"/>
          </w:tcPr>
          <w:p w:rsidR="00BC0B90" w:rsidRDefault="00881B71" w:rsidP="00F41CFC">
            <w:pPr>
              <w:pStyle w:val="Compact"/>
              <w:rPr>
                <w:ins w:id="900" w:author="Jack W Williams" w:date="2016-11-27T09:34:00Z"/>
              </w:rPr>
            </w:pPr>
            <w:ins w:id="901" w:author="Jack W Williams" w:date="2016-11-27T13:49:00Z">
              <w:r>
                <w:t>-</w:t>
              </w:r>
            </w:ins>
            <w:ins w:id="902" w:author="Jack W Williams" w:date="2016-11-27T09:34:00Z">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rsidR="00BC0B90">
                <w:t>)</w:t>
              </w:r>
            </w:ins>
          </w:p>
        </w:tc>
      </w:tr>
      <w:tr w:rsidR="00BC0B90" w:rsidTr="00F41CFC">
        <w:trPr>
          <w:ins w:id="903" w:author="Jack W Williams" w:date="2016-11-27T09:34:00Z"/>
        </w:trPr>
        <w:tc>
          <w:tcPr>
            <w:tcW w:w="0" w:type="auto"/>
          </w:tcPr>
          <w:p w:rsidR="00BC0B90" w:rsidRDefault="00BC0B90" w:rsidP="00F41CFC">
            <w:pPr>
              <w:pStyle w:val="Compact"/>
              <w:rPr>
                <w:ins w:id="904" w:author="Jack W Williams" w:date="2016-11-27T09:34:00Z"/>
              </w:rPr>
            </w:pPr>
            <w:ins w:id="905" w:author="Jack W Williams" w:date="2016-11-27T09:34:00Z">
              <w:r>
                <w:t>Ironwood</w:t>
              </w:r>
            </w:ins>
          </w:p>
        </w:tc>
        <w:tc>
          <w:tcPr>
            <w:tcW w:w="0" w:type="auto"/>
          </w:tcPr>
          <w:p w:rsidR="00BC0B90" w:rsidRDefault="00881B71" w:rsidP="00F41CFC">
            <w:pPr>
              <w:pStyle w:val="Compact"/>
              <w:rPr>
                <w:ins w:id="906" w:author="Jack W Williams" w:date="2016-11-27T09:34:00Z"/>
              </w:rPr>
            </w:pPr>
            <w:ins w:id="907" w:author="Jack W Williams" w:date="2016-11-27T13:49:00Z">
              <w:r>
                <w:t>-</w:t>
              </w:r>
            </w:ins>
            <w:ins w:id="908" w:author="Jack W Williams" w:date="2016-11-27T09:34:00Z">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rsidR="00BC0B90">
                <w:t>)</w:t>
              </w:r>
            </w:ins>
          </w:p>
        </w:tc>
        <w:tc>
          <w:tcPr>
            <w:tcW w:w="0" w:type="auto"/>
          </w:tcPr>
          <w:p w:rsidR="00BC0B90" w:rsidRDefault="00BC0B90" w:rsidP="00F41CFC">
            <w:pPr>
              <w:pStyle w:val="Compact"/>
              <w:rPr>
                <w:ins w:id="909" w:author="Jack W Williams" w:date="2016-11-27T09:34:00Z"/>
              </w:rPr>
            </w:pPr>
            <m:oMath>
              <m:r>
                <w:ins w:id="910" w:author="Jack W Williams" w:date="2016-11-27T09:34:00Z">
                  <w:rPr>
                    <w:rFonts w:ascii="Cambria Math" w:hAnsi="Cambria Math"/>
                  </w:rPr>
                  <m:t>□</m:t>
                </w:ins>
              </m:r>
            </m:oMath>
            <w:ins w:id="911" w:author="Jack W Williams" w:date="2016-11-27T09:34:00Z">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ins>
          </w:p>
        </w:tc>
        <w:tc>
          <w:tcPr>
            <w:tcW w:w="0" w:type="auto"/>
          </w:tcPr>
          <w:p w:rsidR="00BC0B90" w:rsidRDefault="00BC0B90" w:rsidP="00F41CFC">
            <w:pPr>
              <w:pStyle w:val="Compact"/>
              <w:rPr>
                <w:ins w:id="912" w:author="Jack W Williams" w:date="2016-11-27T09:34:00Z"/>
              </w:rPr>
            </w:pPr>
            <m:oMath>
              <m:r>
                <w:ins w:id="913" w:author="Jack W Williams" w:date="2016-11-27T09:34:00Z">
                  <w:rPr>
                    <w:rFonts w:ascii="Cambria Math" w:hAnsi="Cambria Math"/>
                  </w:rPr>
                  <m:t>□</m:t>
                </w:ins>
              </m:r>
            </m:oMath>
            <w:ins w:id="914" w:author="Jack W Williams" w:date="2016-11-27T09:34:00Z">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ins>
          </w:p>
        </w:tc>
        <w:tc>
          <w:tcPr>
            <w:tcW w:w="0" w:type="auto"/>
          </w:tcPr>
          <w:p w:rsidR="00BC0B90" w:rsidRDefault="00BC0B90" w:rsidP="00F41CFC">
            <w:pPr>
              <w:pStyle w:val="Compact"/>
              <w:rPr>
                <w:ins w:id="915" w:author="Jack W Williams" w:date="2016-11-27T09:34:00Z"/>
              </w:rPr>
            </w:pPr>
            <m:oMath>
              <m:r>
                <w:ins w:id="916" w:author="Jack W Williams" w:date="2016-11-27T09:34:00Z">
                  <w:rPr>
                    <w:rFonts w:ascii="Cambria Math" w:hAnsi="Cambria Math"/>
                  </w:rPr>
                  <m:t>□</m:t>
                </w:ins>
              </m:r>
            </m:oMath>
            <w:ins w:id="917" w:author="Jack W Williams" w:date="2016-11-27T09:34:00Z">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ins>
          </w:p>
        </w:tc>
      </w:tr>
      <w:tr w:rsidR="00BC0B90" w:rsidTr="00F41CFC">
        <w:trPr>
          <w:ins w:id="918" w:author="Jack W Williams" w:date="2016-11-27T09:34:00Z"/>
        </w:trPr>
        <w:tc>
          <w:tcPr>
            <w:tcW w:w="0" w:type="auto"/>
          </w:tcPr>
          <w:p w:rsidR="00BC0B90" w:rsidRDefault="00BC0B90" w:rsidP="00F41CFC">
            <w:pPr>
              <w:pStyle w:val="Compact"/>
              <w:rPr>
                <w:ins w:id="919" w:author="Jack W Williams" w:date="2016-11-27T09:34:00Z"/>
              </w:rPr>
            </w:pPr>
            <w:ins w:id="920" w:author="Jack W Williams" w:date="2016-11-27T09:34:00Z">
              <w:r>
                <w:t>Basswood</w:t>
              </w:r>
            </w:ins>
          </w:p>
        </w:tc>
        <w:tc>
          <w:tcPr>
            <w:tcW w:w="0" w:type="auto"/>
          </w:tcPr>
          <w:p w:rsidR="00BC0B90" w:rsidRDefault="00881B71" w:rsidP="00F41CFC">
            <w:pPr>
              <w:pStyle w:val="Compact"/>
              <w:rPr>
                <w:ins w:id="921" w:author="Jack W Williams" w:date="2016-11-27T09:34:00Z"/>
              </w:rPr>
            </w:pPr>
            <w:ins w:id="922" w:author="Jack W Williams" w:date="2016-11-27T13:49:00Z">
              <w:r>
                <w:t>-</w:t>
              </w:r>
            </w:ins>
            <w:ins w:id="923" w:author="Jack W Williams" w:date="2016-11-27T09:34:00Z">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rsidR="00BC0B90">
                <w:t>)</w:t>
              </w:r>
            </w:ins>
          </w:p>
        </w:tc>
        <w:tc>
          <w:tcPr>
            <w:tcW w:w="0" w:type="auto"/>
          </w:tcPr>
          <w:p w:rsidR="00BC0B90" w:rsidRDefault="00BC0B90" w:rsidP="00F41CFC">
            <w:pPr>
              <w:pStyle w:val="Compact"/>
              <w:rPr>
                <w:ins w:id="924" w:author="Jack W Williams" w:date="2016-11-27T09:34:00Z"/>
              </w:rPr>
            </w:pPr>
            <m:oMath>
              <m:r>
                <w:ins w:id="925" w:author="Jack W Williams" w:date="2016-11-27T09:34:00Z">
                  <w:rPr>
                    <w:rFonts w:ascii="Cambria Math" w:hAnsi="Cambria Math"/>
                  </w:rPr>
                  <m:t>□</m:t>
                </w:ins>
              </m:r>
            </m:oMath>
            <w:ins w:id="926" w:author="Jack W Williams" w:date="2016-11-27T09:34:00Z">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ins>
          </w:p>
        </w:tc>
        <w:tc>
          <w:tcPr>
            <w:tcW w:w="0" w:type="auto"/>
          </w:tcPr>
          <w:p w:rsidR="00BC0B90" w:rsidRDefault="00881B71" w:rsidP="00F41CFC">
            <w:pPr>
              <w:pStyle w:val="Compact"/>
              <w:rPr>
                <w:ins w:id="927" w:author="Jack W Williams" w:date="2016-11-27T09:34:00Z"/>
              </w:rPr>
            </w:pPr>
            <w:ins w:id="928" w:author="Jack W Williams" w:date="2016-11-27T13:49:00Z">
              <w:r>
                <w:t>-</w:t>
              </w:r>
            </w:ins>
            <w:ins w:id="929" w:author="Jack W Williams" w:date="2016-11-27T09:34:00Z">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rsidR="00BC0B90">
                <w:t>)</w:t>
              </w:r>
            </w:ins>
          </w:p>
        </w:tc>
        <w:tc>
          <w:tcPr>
            <w:tcW w:w="0" w:type="auto"/>
          </w:tcPr>
          <w:p w:rsidR="00BC0B90" w:rsidRDefault="00881B71" w:rsidP="00F41CFC">
            <w:pPr>
              <w:pStyle w:val="Compact"/>
              <w:rPr>
                <w:ins w:id="930" w:author="Jack W Williams" w:date="2016-11-27T09:34:00Z"/>
              </w:rPr>
            </w:pPr>
            <w:ins w:id="931" w:author="Jack W Williams" w:date="2016-11-27T13:49:00Z">
              <w:r>
                <w:t>-</w:t>
              </w:r>
            </w:ins>
            <w:ins w:id="932" w:author="Jack W Williams" w:date="2016-11-27T09:34:00Z">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rsidR="00BC0B90">
                <w:t>)</w:t>
              </w:r>
            </w:ins>
          </w:p>
        </w:tc>
      </w:tr>
      <w:tr w:rsidR="00BC0B90" w:rsidTr="00F41CFC">
        <w:trPr>
          <w:ins w:id="933" w:author="Jack W Williams" w:date="2016-11-27T09:34:00Z"/>
        </w:trPr>
        <w:tc>
          <w:tcPr>
            <w:tcW w:w="0" w:type="auto"/>
          </w:tcPr>
          <w:p w:rsidR="00BC0B90" w:rsidRDefault="00BC0B90" w:rsidP="00F41CFC">
            <w:pPr>
              <w:pStyle w:val="Compact"/>
              <w:rPr>
                <w:ins w:id="934" w:author="Jack W Williams" w:date="2016-11-27T09:34:00Z"/>
              </w:rPr>
            </w:pPr>
            <w:ins w:id="935" w:author="Jack W Williams" w:date="2016-11-27T09:34:00Z">
              <w:r>
                <w:t>Ash</w:t>
              </w:r>
            </w:ins>
          </w:p>
        </w:tc>
        <w:tc>
          <w:tcPr>
            <w:tcW w:w="0" w:type="auto"/>
          </w:tcPr>
          <w:p w:rsidR="00BC0B90" w:rsidRDefault="00881B71" w:rsidP="00F41CFC">
            <w:pPr>
              <w:pStyle w:val="Compact"/>
              <w:rPr>
                <w:ins w:id="936" w:author="Jack W Williams" w:date="2016-11-27T09:34:00Z"/>
              </w:rPr>
            </w:pPr>
            <w:ins w:id="937" w:author="Jack W Williams" w:date="2016-11-27T13:49:00Z">
              <w:r>
                <w:t>-</w:t>
              </w:r>
            </w:ins>
            <w:ins w:id="938" w:author="Jack W Williams" w:date="2016-11-27T09:34:00Z">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rsidR="00BC0B90">
                <w:t>)</w:t>
              </w:r>
            </w:ins>
          </w:p>
        </w:tc>
        <w:tc>
          <w:tcPr>
            <w:tcW w:w="0" w:type="auto"/>
          </w:tcPr>
          <w:p w:rsidR="00BC0B90" w:rsidRDefault="00BC0B90" w:rsidP="00F41CFC">
            <w:pPr>
              <w:pStyle w:val="Compact"/>
              <w:rPr>
                <w:ins w:id="939" w:author="Jack W Williams" w:date="2016-11-27T09:34:00Z"/>
              </w:rPr>
            </w:pPr>
            <m:oMath>
              <m:r>
                <w:ins w:id="940" w:author="Jack W Williams" w:date="2016-11-27T09:34:00Z">
                  <w:rPr>
                    <w:rFonts w:ascii="Cambria Math" w:hAnsi="Cambria Math"/>
                  </w:rPr>
                  <m:t>□</m:t>
                </w:ins>
              </m:r>
            </m:oMath>
            <w:ins w:id="941" w:author="Jack W Williams" w:date="2016-11-27T09:34:00Z">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ins>
          </w:p>
        </w:tc>
        <w:tc>
          <w:tcPr>
            <w:tcW w:w="0" w:type="auto"/>
          </w:tcPr>
          <w:p w:rsidR="00BC0B90" w:rsidRDefault="00881B71" w:rsidP="00F41CFC">
            <w:pPr>
              <w:pStyle w:val="Compact"/>
              <w:rPr>
                <w:ins w:id="942" w:author="Jack W Williams" w:date="2016-11-27T09:34:00Z"/>
              </w:rPr>
            </w:pPr>
            <w:ins w:id="943" w:author="Jack W Williams" w:date="2016-11-27T13:49:00Z">
              <w:r>
                <w:t>-</w:t>
              </w:r>
            </w:ins>
            <w:ins w:id="944" w:author="Jack W Williams" w:date="2016-11-27T09:34:00Z">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rsidR="00BC0B90">
                <w:t>)</w:t>
              </w:r>
            </w:ins>
          </w:p>
        </w:tc>
        <w:tc>
          <w:tcPr>
            <w:tcW w:w="0" w:type="auto"/>
          </w:tcPr>
          <w:p w:rsidR="00BC0B90" w:rsidRDefault="00881B71" w:rsidP="00F41CFC">
            <w:pPr>
              <w:pStyle w:val="Compact"/>
              <w:rPr>
                <w:ins w:id="945" w:author="Jack W Williams" w:date="2016-11-27T09:34:00Z"/>
              </w:rPr>
            </w:pPr>
            <w:ins w:id="946" w:author="Jack W Williams" w:date="2016-11-27T13:49:00Z">
              <w:r>
                <w:t>-</w:t>
              </w:r>
            </w:ins>
            <w:ins w:id="947" w:author="Jack W Williams" w:date="2016-11-27T09:34:00Z">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rsidR="00BC0B90">
                <w:t>)</w:t>
              </w:r>
            </w:ins>
          </w:p>
        </w:tc>
      </w:tr>
      <w:tr w:rsidR="00BC0B90" w:rsidTr="00F41CFC">
        <w:trPr>
          <w:ins w:id="948" w:author="Jack W Williams" w:date="2016-11-27T09:34:00Z"/>
        </w:trPr>
        <w:tc>
          <w:tcPr>
            <w:tcW w:w="0" w:type="auto"/>
          </w:tcPr>
          <w:p w:rsidR="00BC0B90" w:rsidRDefault="00BC0B90" w:rsidP="00F41CFC">
            <w:pPr>
              <w:pStyle w:val="Compact"/>
              <w:rPr>
                <w:ins w:id="949" w:author="Jack W Williams" w:date="2016-11-27T09:34:00Z"/>
              </w:rPr>
            </w:pPr>
            <w:ins w:id="950" w:author="Jack W Williams" w:date="2016-11-27T09:34:00Z">
              <w:r>
                <w:t>Elm</w:t>
              </w:r>
            </w:ins>
          </w:p>
        </w:tc>
        <w:tc>
          <w:tcPr>
            <w:tcW w:w="0" w:type="auto"/>
          </w:tcPr>
          <w:p w:rsidR="00BC0B90" w:rsidRDefault="00BC0B90" w:rsidP="00F41CFC">
            <w:pPr>
              <w:pStyle w:val="Compact"/>
              <w:rPr>
                <w:ins w:id="951" w:author="Jack W Williams" w:date="2016-11-27T09:34:00Z"/>
              </w:rPr>
            </w:pPr>
            <m:oMath>
              <m:r>
                <w:ins w:id="952" w:author="Jack W Williams" w:date="2016-11-27T09:34:00Z">
                  <w:rPr>
                    <w:rFonts w:ascii="Cambria Math" w:hAnsi="Cambria Math"/>
                  </w:rPr>
                  <m:t>□</m:t>
                </w:ins>
              </m:r>
            </m:oMath>
            <w:ins w:id="953" w:author="Jack W Williams" w:date="2016-11-27T09:34:00Z">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ins>
          </w:p>
        </w:tc>
        <w:tc>
          <w:tcPr>
            <w:tcW w:w="0" w:type="auto"/>
          </w:tcPr>
          <w:p w:rsidR="00BC0B90" w:rsidRDefault="00BC0B90" w:rsidP="00F41CFC">
            <w:pPr>
              <w:pStyle w:val="Compact"/>
              <w:rPr>
                <w:ins w:id="954" w:author="Jack W Williams" w:date="2016-11-27T09:34:00Z"/>
              </w:rPr>
            </w:pPr>
            <m:oMath>
              <m:r>
                <w:ins w:id="955" w:author="Jack W Williams" w:date="2016-11-27T09:34:00Z">
                  <w:rPr>
                    <w:rFonts w:ascii="Cambria Math" w:hAnsi="Cambria Math"/>
                  </w:rPr>
                  <m:t>○</m:t>
                </w:ins>
              </m:r>
            </m:oMath>
            <w:ins w:id="956" w:author="Jack W Williams" w:date="2016-11-27T09:34:00Z">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ins>
          </w:p>
        </w:tc>
        <w:tc>
          <w:tcPr>
            <w:tcW w:w="0" w:type="auto"/>
          </w:tcPr>
          <w:p w:rsidR="00BC0B90" w:rsidRDefault="00BC0B90" w:rsidP="00F41CFC">
            <w:pPr>
              <w:pStyle w:val="Compact"/>
              <w:rPr>
                <w:ins w:id="957" w:author="Jack W Williams" w:date="2016-11-27T09:34:00Z"/>
              </w:rPr>
            </w:pPr>
            <m:oMath>
              <m:r>
                <w:ins w:id="958" w:author="Jack W Williams" w:date="2016-11-27T09:34:00Z">
                  <w:rPr>
                    <w:rFonts w:ascii="Cambria Math" w:hAnsi="Cambria Math"/>
                  </w:rPr>
                  <m:t>□</m:t>
                </w:ins>
              </m:r>
            </m:oMath>
            <w:ins w:id="959" w:author="Jack W Williams" w:date="2016-11-27T09:34:00Z">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ins>
          </w:p>
        </w:tc>
        <w:tc>
          <w:tcPr>
            <w:tcW w:w="0" w:type="auto"/>
          </w:tcPr>
          <w:p w:rsidR="00BC0B90" w:rsidRDefault="00BC0B90" w:rsidP="00F41CFC">
            <w:pPr>
              <w:pStyle w:val="Compact"/>
              <w:rPr>
                <w:ins w:id="960" w:author="Jack W Williams" w:date="2016-11-27T09:34:00Z"/>
              </w:rPr>
            </w:pPr>
            <m:oMath>
              <m:r>
                <w:ins w:id="961" w:author="Jack W Williams" w:date="2016-11-27T09:34:00Z">
                  <w:rPr>
                    <w:rFonts w:ascii="Cambria Math" w:hAnsi="Cambria Math"/>
                  </w:rPr>
                  <m:t>□</m:t>
                </w:ins>
              </m:r>
            </m:oMath>
            <w:ins w:id="962" w:author="Jack W Williams" w:date="2016-11-27T09:34:00Z">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ins>
          </w:p>
        </w:tc>
      </w:tr>
      <w:tr w:rsidR="00BC0B90" w:rsidTr="00F41CFC">
        <w:trPr>
          <w:ins w:id="963" w:author="Jack W Williams" w:date="2016-11-27T09:34:00Z"/>
        </w:trPr>
        <w:tc>
          <w:tcPr>
            <w:tcW w:w="0" w:type="auto"/>
          </w:tcPr>
          <w:p w:rsidR="00BC0B90" w:rsidRDefault="00BC0B90" w:rsidP="00F41CFC">
            <w:pPr>
              <w:pStyle w:val="Compact"/>
              <w:rPr>
                <w:ins w:id="964" w:author="Jack W Williams" w:date="2016-11-27T09:34:00Z"/>
              </w:rPr>
            </w:pPr>
            <w:ins w:id="965" w:author="Jack W Williams" w:date="2016-11-27T09:34:00Z">
              <w:r>
                <w:lastRenderedPageBreak/>
                <w:t>Oak</w:t>
              </w:r>
            </w:ins>
          </w:p>
        </w:tc>
        <w:tc>
          <w:tcPr>
            <w:tcW w:w="0" w:type="auto"/>
          </w:tcPr>
          <w:p w:rsidR="00BC0B90" w:rsidRDefault="00BC0B90" w:rsidP="00F41CFC">
            <w:pPr>
              <w:pStyle w:val="Compact"/>
              <w:rPr>
                <w:ins w:id="966" w:author="Jack W Williams" w:date="2016-11-27T09:34:00Z"/>
              </w:rPr>
            </w:pPr>
            <m:oMath>
              <m:r>
                <w:ins w:id="967" w:author="Jack W Williams" w:date="2016-11-27T09:34:00Z">
                  <w:rPr>
                    <w:rFonts w:ascii="Cambria Math" w:hAnsi="Cambria Math"/>
                  </w:rPr>
                  <m:t>□</m:t>
                </w:ins>
              </m:r>
            </m:oMath>
            <w:ins w:id="968" w:author="Jack W Williams" w:date="2016-11-27T09:34:00Z">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ins>
          </w:p>
        </w:tc>
        <w:tc>
          <w:tcPr>
            <w:tcW w:w="0" w:type="auto"/>
          </w:tcPr>
          <w:p w:rsidR="00BC0B90" w:rsidRDefault="00BC0B90" w:rsidP="00F41CFC">
            <w:pPr>
              <w:pStyle w:val="Compact"/>
              <w:rPr>
                <w:ins w:id="969" w:author="Jack W Williams" w:date="2016-11-27T09:34:00Z"/>
              </w:rPr>
            </w:pPr>
            <m:oMath>
              <m:r>
                <w:ins w:id="970" w:author="Jack W Williams" w:date="2016-11-27T09:34:00Z">
                  <w:rPr>
                    <w:rFonts w:ascii="Cambria Math" w:hAnsi="Cambria Math"/>
                  </w:rPr>
                  <m:t>□</m:t>
                </w:ins>
              </m:r>
            </m:oMath>
            <w:ins w:id="971" w:author="Jack W Williams" w:date="2016-11-27T09:34:00Z">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ins>
          </w:p>
        </w:tc>
        <w:tc>
          <w:tcPr>
            <w:tcW w:w="0" w:type="auto"/>
          </w:tcPr>
          <w:p w:rsidR="00BC0B90" w:rsidRDefault="00881B71" w:rsidP="00F41CFC">
            <w:pPr>
              <w:pStyle w:val="Compact"/>
              <w:rPr>
                <w:ins w:id="972" w:author="Jack W Williams" w:date="2016-11-27T09:34:00Z"/>
              </w:rPr>
            </w:pPr>
            <w:ins w:id="973" w:author="Jack W Williams" w:date="2016-11-27T13:49:00Z">
              <w:r>
                <w:t>-</w:t>
              </w:r>
            </w:ins>
            <w:ins w:id="974" w:author="Jack W Williams" w:date="2016-11-27T09:34:00Z">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rsidR="00BC0B90">
                <w:t>)</w:t>
              </w:r>
            </w:ins>
          </w:p>
        </w:tc>
        <w:tc>
          <w:tcPr>
            <w:tcW w:w="0" w:type="auto"/>
          </w:tcPr>
          <w:p w:rsidR="00BC0B90" w:rsidRDefault="00881B71" w:rsidP="00F41CFC">
            <w:pPr>
              <w:pStyle w:val="Compact"/>
              <w:rPr>
                <w:ins w:id="975" w:author="Jack W Williams" w:date="2016-11-27T09:34:00Z"/>
              </w:rPr>
            </w:pPr>
            <w:ins w:id="976" w:author="Jack W Williams" w:date="2016-11-27T13:49:00Z">
              <w:r>
                <w:t>-</w:t>
              </w:r>
            </w:ins>
            <w:ins w:id="977" w:author="Jack W Williams" w:date="2016-11-27T09:34:00Z">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rsidR="00BC0B90">
                <w:t>)</w:t>
              </w:r>
            </w:ins>
          </w:p>
        </w:tc>
      </w:tr>
    </w:tbl>
    <w:p w:rsidR="00BC0B90" w:rsidRDefault="00BC0B90">
      <w:pPr>
        <w:pStyle w:val="Bibliography"/>
        <w:rPr>
          <w:ins w:id="978" w:author="Jack W Williams" w:date="2016-11-27T09:29:00Z"/>
        </w:rPr>
      </w:pPr>
    </w:p>
    <w:p w:rsidR="00422D93" w:rsidRPr="00BC0B90" w:rsidRDefault="00422D93">
      <w:pPr>
        <w:pStyle w:val="Bibliography"/>
        <w:rPr>
          <w:ins w:id="979" w:author="Jack W Williams" w:date="2016-11-27T09:31:00Z"/>
          <w:rFonts w:ascii="Times New Roman" w:hAnsi="Times New Roman" w:cs="Times New Roman"/>
          <w:b/>
          <w:sz w:val="36"/>
          <w:szCs w:val="36"/>
          <w:rPrChange w:id="980" w:author="Jack W Williams" w:date="2016-11-27T09:31:00Z">
            <w:rPr>
              <w:ins w:id="981" w:author="Jack W Williams" w:date="2016-11-27T09:31:00Z"/>
            </w:rPr>
          </w:rPrChange>
        </w:rPr>
      </w:pPr>
      <w:ins w:id="982" w:author="Jack W Williams" w:date="2016-11-27T09:29:00Z">
        <w:r w:rsidRPr="00BC0B90">
          <w:rPr>
            <w:rFonts w:ascii="Times New Roman" w:hAnsi="Times New Roman" w:cs="Times New Roman"/>
            <w:b/>
            <w:sz w:val="36"/>
            <w:szCs w:val="36"/>
            <w:rPrChange w:id="983" w:author="Jack W Williams" w:date="2016-11-27T09:31:00Z">
              <w:rPr/>
            </w:rPrChange>
          </w:rPr>
          <w:t>Figures</w:t>
        </w:r>
      </w:ins>
    </w:p>
    <w:p w:rsidR="00BC0B90" w:rsidRDefault="00BC0B90" w:rsidP="00BC0B90">
      <w:pPr>
        <w:pStyle w:val="Figure"/>
        <w:rPr>
          <w:ins w:id="984" w:author="Jack W Williams" w:date="2016-11-27T09:31:00Z"/>
        </w:rPr>
      </w:pPr>
      <w:ins w:id="985" w:author="Jack W Williams" w:date="2016-11-27T09:31:00Z">
        <w:r>
          <w:rPr>
            <w:noProof/>
          </w:rPr>
          <w:drawing>
            <wp:inline distT="0" distB="0" distL="0" distR="0" wp14:anchorId="2CD1344B" wp14:editId="70CFFD55">
              <wp:extent cx="5943600" cy="2542414"/>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figures/Fig_1_Composite.png"/>
                      <pic:cNvPicPr>
                        <a:picLocks noChangeAspect="1" noChangeArrowheads="1"/>
                      </pic:cNvPicPr>
                    </pic:nvPicPr>
                    <pic:blipFill>
                      <a:blip r:embed="rId15"/>
                      <a:stretch>
                        <a:fillRect/>
                      </a:stretch>
                    </pic:blipFill>
                    <pic:spPr bwMode="auto">
                      <a:xfrm>
                        <a:off x="0" y="0"/>
                        <a:ext cx="5943600" cy="2542414"/>
                      </a:xfrm>
                      <a:prstGeom prst="rect">
                        <a:avLst/>
                      </a:prstGeom>
                      <a:noFill/>
                      <a:ln w="9525">
                        <a:noFill/>
                        <a:headEnd/>
                        <a:tailEnd/>
                      </a:ln>
                    </pic:spPr>
                  </pic:pic>
                </a:graphicData>
              </a:graphic>
            </wp:inline>
          </w:drawing>
        </w:r>
      </w:ins>
    </w:p>
    <w:p w:rsidR="00BC0B90" w:rsidRDefault="00BC0B90" w:rsidP="00BC0B90">
      <w:pPr>
        <w:pStyle w:val="FirstParagraph"/>
        <w:rPr>
          <w:ins w:id="986" w:author="Jack W Williams" w:date="2016-11-27T09:32:00Z"/>
          <w:i/>
        </w:rPr>
      </w:pPr>
      <w:ins w:id="987" w:author="Jack W Williams" w:date="2016-11-27T09:31:00Z">
        <w:r>
          <w:t xml:space="preserve">Figure 1: </w:t>
        </w:r>
        <w:r w:rsidR="00B77394">
          <w:rPr>
            <w:i/>
          </w:rPr>
          <w:t xml:space="preserve">(a-e) Climate change in the </w:t>
        </w:r>
      </w:ins>
      <w:ins w:id="988" w:author="Jack W Williams" w:date="2016-11-27T10:43:00Z">
        <w:r w:rsidR="00B77394">
          <w:rPr>
            <w:i/>
          </w:rPr>
          <w:t>u</w:t>
        </w:r>
      </w:ins>
      <w:ins w:id="989" w:author="Jack W Williams" w:date="2016-11-27T09:31:00Z">
        <w:r>
          <w:rPr>
            <w:i/>
          </w:rPr>
          <w:t xml:space="preserve">pper Midwest over the last two centuries using PRISM data and North American Drought Atlas PDSI reconstructions. Modern climate shows lower </w:t>
        </w:r>
        <m:oMath>
          <m:sSub>
            <m:sSubPr>
              <m:ctrlPr>
                <w:rPr>
                  <w:rFonts w:ascii="Cambria Math" w:hAnsi="Cambria Math"/>
                </w:rPr>
              </m:ctrlPr>
            </m:sSubPr>
            <m:e>
              <m:r>
                <w:rPr>
                  <w:rFonts w:ascii="Cambria Math" w:hAnsi="Cambria Math"/>
                </w:rPr>
                <m:t>T</m:t>
              </m:r>
            </m:e>
            <m:sub>
              <m:r>
                <w:rPr>
                  <w:rFonts w:ascii="Cambria Math" w:hAnsi="Cambria Math"/>
                </w:rPr>
                <m:t>max</m:t>
              </m:r>
            </m:sub>
          </m:sSub>
        </m:oMath>
        <w:r>
          <w:rPr>
            <w:i/>
          </w:rPr>
          <w:t xml:space="preserve">, but higher </w:t>
        </w:r>
        <m:oMath>
          <m:sSub>
            <m:sSubPr>
              <m:ctrlPr>
                <w:rPr>
                  <w:rFonts w:ascii="Cambria Math" w:hAnsi="Cambria Math"/>
                </w:rPr>
              </m:ctrlPr>
            </m:sSubPr>
            <m:e>
              <m:r>
                <w:rPr>
                  <w:rFonts w:ascii="Cambria Math" w:hAnsi="Cambria Math"/>
                </w:rPr>
                <m:t>T</m:t>
              </m:r>
            </m:e>
            <m:sub>
              <m:r>
                <w:rPr>
                  <w:rFonts w:ascii="Cambria Math" w:hAnsi="Cambria Math"/>
                </w:rPr>
                <m:t>min</m:t>
              </m:r>
            </m:sub>
          </m:sSub>
        </m:oMath>
        <w:r>
          <w:rPr>
            <w:i/>
          </w:rPr>
          <w:t xml:space="preserve"> relative to early-19</w:t>
        </w:r>
        <w:r>
          <w:rPr>
            <w:i/>
            <w:vertAlign w:val="superscript"/>
          </w:rPr>
          <w:t>th</w:t>
        </w:r>
        <w:r>
          <w:rPr>
            <w:i/>
          </w:rPr>
          <w:t xml:space="preserve"> Century normals, along with increasing </w:t>
        </w:r>
        <m:oMath>
          <m:sSub>
            <m:sSubPr>
              <m:ctrlPr>
                <w:rPr>
                  <w:rFonts w:ascii="Cambria Math" w:hAnsi="Cambria Math"/>
                </w:rPr>
              </m:ctrlPr>
            </m:sSubPr>
            <m:e>
              <m:r>
                <w:rPr>
                  <w:rFonts w:ascii="Cambria Math" w:hAnsi="Cambria Math"/>
                </w:rPr>
                <m:t>P</m:t>
              </m:r>
            </m:e>
            <m:sub>
              <m:r>
                <w:rPr>
                  <w:rFonts w:ascii="Cambria Math" w:hAnsi="Cambria Math"/>
                </w:rPr>
                <m:t>ann</m:t>
              </m:r>
            </m:sub>
          </m:sSub>
        </m:oMath>
        <w:r>
          <w:rPr>
            <w:i/>
          </w:rPr>
          <w:t xml:space="preserve">. PDSI shows strong coherence with </w:t>
        </w:r>
        <m:oMath>
          <m:sSub>
            <m:sSubPr>
              <m:ctrlPr>
                <w:rPr>
                  <w:rFonts w:ascii="Cambria Math" w:hAnsi="Cambria Math"/>
                </w:rPr>
              </m:ctrlPr>
            </m:sSubPr>
            <m:e>
              <m:r>
                <w:rPr>
                  <w:rFonts w:ascii="Cambria Math" w:hAnsi="Cambria Math"/>
                </w:rPr>
                <m:t>P</m:t>
              </m:r>
            </m:e>
            <m:sub>
              <m:r>
                <w:rPr>
                  <w:rFonts w:ascii="Cambria Math" w:hAnsi="Cambria Math"/>
                </w:rPr>
                <m:t>ann</m:t>
              </m:r>
            </m:sub>
          </m:sSub>
        </m:oMath>
        <w:r>
          <w:rPr>
            <w:i/>
          </w:rPr>
          <w:t xml:space="preserve"> in this region. (f) Patterns of land-use change in the upper Midwest</w:t>
        </w:r>
      </w:ins>
      <w:ins w:id="990" w:author="Jack W Williams" w:date="2016-11-27T10:43:00Z">
        <w:r w:rsidR="00B77394">
          <w:rPr>
            <w:i/>
          </w:rPr>
          <w:t xml:space="preserve">, with the </w:t>
        </w:r>
      </w:ins>
      <w:ins w:id="991" w:author="Jack W Williams" w:date="2016-11-27T09:31:00Z">
        <w:r>
          <w:rPr>
            <w:i/>
          </w:rPr>
          <w:t>'Tension Zone', differentiating sub-boreal from southern broadleafed forests superimposed. Land use data from the NLCD (Jin et al. 2013).</w:t>
        </w:r>
      </w:ins>
    </w:p>
    <w:p w:rsidR="00BC0B90" w:rsidRDefault="00BC0B90" w:rsidP="00BC0B90">
      <w:pPr>
        <w:pStyle w:val="Figure"/>
        <w:rPr>
          <w:ins w:id="992" w:author="Jack W Williams" w:date="2016-11-27T09:32:00Z"/>
        </w:rPr>
      </w:pPr>
      <w:ins w:id="993" w:author="Jack W Williams" w:date="2016-11-27T09:32:00Z">
        <w:r>
          <w:rPr>
            <w:noProof/>
          </w:rPr>
          <w:drawing>
            <wp:inline distT="0" distB="0" distL="0" distR="0" wp14:anchorId="763688C8" wp14:editId="252A57DE">
              <wp:extent cx="3810000" cy="25400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figures/figureFour_panels.tiff"/>
                      <pic:cNvPicPr>
                        <a:picLocks noChangeAspect="1" noChangeArrowheads="1"/>
                      </pic:cNvPicPr>
                    </pic:nvPicPr>
                    <pic:blipFill>
                      <a:blip r:embed="rId16"/>
                      <a:stretch>
                        <a:fillRect/>
                      </a:stretch>
                    </pic:blipFill>
                    <pic:spPr bwMode="auto">
                      <a:xfrm>
                        <a:off x="0" y="0"/>
                        <a:ext cx="3810000" cy="2540000"/>
                      </a:xfrm>
                      <a:prstGeom prst="rect">
                        <a:avLst/>
                      </a:prstGeom>
                      <a:noFill/>
                      <a:ln w="9525">
                        <a:noFill/>
                        <a:headEnd/>
                        <a:tailEnd/>
                      </a:ln>
                    </pic:spPr>
                  </pic:pic>
                </a:graphicData>
              </a:graphic>
            </wp:inline>
          </w:drawing>
        </w:r>
      </w:ins>
    </w:p>
    <w:p w:rsidR="00BC0B90" w:rsidRDefault="00BC0B90" w:rsidP="00BC0B90">
      <w:pPr>
        <w:pStyle w:val="FirstParagraph"/>
        <w:rPr>
          <w:ins w:id="994" w:author="Jack W Williams" w:date="2016-11-27T09:32:00Z"/>
        </w:rPr>
      </w:pPr>
      <w:ins w:id="995" w:author="Jack W Williams" w:date="2016-11-27T09:32:00Z">
        <w:r>
          <w:t>Figure 2: (a) The 2x2 factorial design used to diagnose the effects of historical climate and vegetation change on observed shifts in tree-climate relationships. Observed and hypothetical tree-climate relationships for one of four combinations of pre-settlement vegetation (pink fill, left column) or modern vegetation (blue fill, right column) and pre-</w:t>
        </w:r>
        <w:r>
          <w:lastRenderedPageBreak/>
          <w:t xml:space="preserve">settlement climate (solid border, top row) or modern climate (dashed border, lower row). (b-e) Representative normalized probability densities for </w:t>
        </w:r>
        <w:r>
          <w:rPr>
            <w:i/>
          </w:rPr>
          <w:t>Larix</w:t>
        </w:r>
        <w:r>
          <w:t xml:space="preserve"> for each of the four combinations of climate and vegetation states, plotted relative to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(b), </w:t>
        </w:r>
        <m:oMath>
          <m:sSub>
            <m:sSubPr>
              <m:ctrlPr>
                <w:rPr>
                  <w:rFonts w:ascii="Cambria Math" w:hAnsi="Cambria Math"/>
                </w:rPr>
              </m:ctrlPr>
            </m:sSubPr>
            <m:e>
              <m:r>
                <w:rPr>
                  <w:rFonts w:ascii="Cambria Math" w:hAnsi="Cambria Math"/>
                </w:rPr>
                <m:t>T</m:t>
              </m:r>
            </m:e>
            <m:sub>
              <m:r>
                <w:rPr>
                  <w:rFonts w:ascii="Cambria Math" w:hAnsi="Cambria Math"/>
                </w:rPr>
                <m:t>diff</m:t>
              </m:r>
            </m:sub>
          </m:sSub>
        </m:oMath>
        <w:r>
          <w:t xml:space="preserve"> (c), </w:t>
        </w:r>
        <m:oMath>
          <m:sSub>
            <m:sSubPr>
              <m:ctrlPr>
                <w:rPr>
                  <w:rFonts w:ascii="Cambria Math" w:hAnsi="Cambria Math"/>
                </w:rPr>
              </m:ctrlPr>
            </m:sSubPr>
            <m:e>
              <m:r>
                <w:rPr>
                  <w:rFonts w:ascii="Cambria Math" w:hAnsi="Cambria Math"/>
                </w:rPr>
                <m:t>T</m:t>
              </m:r>
            </m:e>
            <m:sub>
              <m:r>
                <w:rPr>
                  <w:rFonts w:ascii="Cambria Math" w:hAnsi="Cambria Math"/>
                </w:rPr>
                <m:t>min</m:t>
              </m:r>
            </m:sub>
          </m:sSub>
        </m:oMath>
        <w:r>
          <w:t xml:space="preserve"> (d), and </w:t>
        </w:r>
        <m:oMath>
          <m:sSub>
            <m:sSubPr>
              <m:ctrlPr>
                <w:rPr>
                  <w:rFonts w:ascii="Cambria Math" w:hAnsi="Cambria Math"/>
                </w:rPr>
              </m:ctrlPr>
            </m:sSubPr>
            <m:e>
              <m:r>
                <w:rPr>
                  <w:rFonts w:ascii="Cambria Math" w:hAnsi="Cambria Math"/>
                </w:rPr>
                <m:t>P</m:t>
              </m:r>
            </m:e>
            <m:sub>
              <m:r>
                <w:rPr>
                  <w:rFonts w:ascii="Cambria Math" w:hAnsi="Cambria Math"/>
                </w:rPr>
                <m:t>ann</m:t>
              </m:r>
            </m:sub>
          </m:sSub>
        </m:oMath>
        <w:r>
          <w:t xml:space="preserve"> (e).</w:t>
        </w:r>
      </w:ins>
    </w:p>
    <w:p w:rsidR="00BC0B90" w:rsidRPr="00BC0B90" w:rsidRDefault="00BC0B90">
      <w:pPr>
        <w:pStyle w:val="BodyText"/>
        <w:rPr>
          <w:ins w:id="996" w:author="Jack W Williams" w:date="2016-11-27T09:31:00Z"/>
        </w:rPr>
        <w:pPrChange w:id="997" w:author="Jack W Williams" w:date="2016-11-27T09:32:00Z">
          <w:pPr>
            <w:pStyle w:val="FirstParagraph"/>
          </w:pPr>
        </w:pPrChange>
      </w:pPr>
    </w:p>
    <w:p w:rsidR="00BC0B90" w:rsidRDefault="00BC0B90">
      <w:pPr>
        <w:pStyle w:val="Bibliography"/>
        <w:rPr>
          <w:ins w:id="998" w:author="Jack W Williams" w:date="2016-11-27T09:29:00Z"/>
        </w:rPr>
      </w:pPr>
    </w:p>
    <w:p w:rsidR="00422D93" w:rsidRDefault="00422D93" w:rsidP="00422D93">
      <w:pPr>
        <w:pStyle w:val="Figure"/>
        <w:rPr>
          <w:ins w:id="999" w:author="Jack W Williams" w:date="2016-11-27T09:29:00Z"/>
        </w:rPr>
      </w:pPr>
      <w:ins w:id="1000" w:author="Jack W Williams" w:date="2016-11-27T09:29:00Z">
        <w:r>
          <w:rPr>
            <w:noProof/>
          </w:rPr>
          <w:drawing>
            <wp:inline distT="0" distB="0" distL="0" distR="0" wp14:anchorId="6479B930" wp14:editId="2CC2429A">
              <wp:extent cx="3810000" cy="25400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figures/Figure_panelloss.tiff"/>
                      <pic:cNvPicPr>
                        <a:picLocks noChangeAspect="1" noChangeArrowheads="1"/>
                      </pic:cNvPicPr>
                    </pic:nvPicPr>
                    <pic:blipFill>
                      <a:blip r:embed="rId17"/>
                      <a:stretch>
                        <a:fillRect/>
                      </a:stretch>
                    </pic:blipFill>
                    <pic:spPr bwMode="auto">
                      <a:xfrm>
                        <a:off x="0" y="0"/>
                        <a:ext cx="3810000" cy="2540000"/>
                      </a:xfrm>
                      <a:prstGeom prst="rect">
                        <a:avLst/>
                      </a:prstGeom>
                      <a:noFill/>
                      <a:ln w="9525">
                        <a:noFill/>
                        <a:headEnd/>
                        <a:tailEnd/>
                      </a:ln>
                    </pic:spPr>
                  </pic:pic>
                </a:graphicData>
              </a:graphic>
            </wp:inline>
          </w:drawing>
        </w:r>
      </w:ins>
    </w:p>
    <w:p w:rsidR="00422D93" w:rsidRDefault="00422D93" w:rsidP="00422D93">
      <w:pPr>
        <w:pStyle w:val="FirstParagraph"/>
        <w:rPr>
          <w:ins w:id="1001" w:author="Jack W Williams" w:date="2016-11-27T09:29:00Z"/>
        </w:rPr>
      </w:pPr>
      <w:ins w:id="1002" w:author="Jack W Williams" w:date="2016-11-27T09:29:00Z">
        <w:r>
          <w:t xml:space="preserve">Figure 3: Maps showing areas of gain, loss, and continuous presence of tree genera. 'Loss' indicates 8x8km grid cells where PLS data indicated presence of a genus but FIA data do not record presence (light blue). 'Gain' indicates areas where a genus is absent in the PLS data but present in the FIA data (red). 'Continuous presence' represents locations where both FIA and PLS data indicate presence (dark gray). Losses are more common than gains, particularly in the southwestern portion of tree ranges. Few taxa show gains, although </w:t>
        </w:r>
        <w:r>
          <w:rPr>
            <w:i/>
          </w:rPr>
          <w:t>Populus</w:t>
        </w:r>
        <w:r>
          <w:t xml:space="preserve">, </w:t>
        </w:r>
        <w:r w:rsidRPr="00664AEA">
          <w:rPr>
            <w:i/>
          </w:rPr>
          <w:t>Fraxinus</w:t>
        </w:r>
        <w:r>
          <w:t xml:space="preserve">, and </w:t>
        </w:r>
        <w:r w:rsidRPr="00664AEA">
          <w:rPr>
            <w:i/>
          </w:rPr>
          <w:t>Tilia</w:t>
        </w:r>
        <w:r>
          <w:t xml:space="preserve"> show gains of over 10% (Supplemental Material).</w:t>
        </w:r>
      </w:ins>
    </w:p>
    <w:p w:rsidR="00BC0B90" w:rsidRDefault="00BC0B90" w:rsidP="00BC0B90">
      <w:pPr>
        <w:pStyle w:val="Figure"/>
        <w:rPr>
          <w:ins w:id="1003" w:author="Jack W Williams" w:date="2016-11-27T09:33:00Z"/>
        </w:rPr>
      </w:pPr>
      <w:ins w:id="1004" w:author="Jack W Williams" w:date="2016-11-27T09:33:00Z">
        <w:r>
          <w:rPr>
            <w:noProof/>
          </w:rPr>
          <w:drawing>
            <wp:inline distT="0" distB="0" distL="0" distR="0" wp14:anchorId="3381D175" wp14:editId="164D423C">
              <wp:extent cx="3810000" cy="25400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figures/boxplot_clim.tiff"/>
                      <pic:cNvPicPr>
                        <a:picLocks noChangeAspect="1" noChangeArrowheads="1"/>
                      </pic:cNvPicPr>
                    </pic:nvPicPr>
                    <pic:blipFill>
                      <a:blip r:embed="rId18"/>
                      <a:stretch>
                        <a:fillRect/>
                      </a:stretch>
                    </pic:blipFill>
                    <pic:spPr bwMode="auto">
                      <a:xfrm>
                        <a:off x="0" y="0"/>
                        <a:ext cx="3810000" cy="2540000"/>
                      </a:xfrm>
                      <a:prstGeom prst="rect">
                        <a:avLst/>
                      </a:prstGeom>
                      <a:noFill/>
                      <a:ln w="9525">
                        <a:noFill/>
                        <a:headEnd/>
                        <a:tailEnd/>
                      </a:ln>
                    </pic:spPr>
                  </pic:pic>
                </a:graphicData>
              </a:graphic>
            </wp:inline>
          </w:drawing>
        </w:r>
      </w:ins>
    </w:p>
    <w:p w:rsidR="00BC0B90" w:rsidRDefault="00BC0B90" w:rsidP="00BC0B90">
      <w:pPr>
        <w:pStyle w:val="FirstParagraph"/>
        <w:rPr>
          <w:ins w:id="1005" w:author="Jack W Williams" w:date="2016-11-27T09:33:00Z"/>
        </w:rPr>
      </w:pPr>
      <w:ins w:id="1006" w:author="Jack W Williams" w:date="2016-11-27T09:33:00Z">
        <w:r>
          <w:lastRenderedPageBreak/>
          <w:t>Figure 4: Changes in the realized climate distributions for tree genera in the upper Midwestern United States. In the box-and-whisker plots, the central line indicates the median, box margins indicate 25</w:t>
        </w:r>
        <w:r>
          <w:rPr>
            <w:vertAlign w:val="superscript"/>
          </w:rPr>
          <w:t>th</w:t>
        </w:r>
        <w:r>
          <w:t xml:space="preserve"> and 75</w:t>
        </w:r>
        <w:r>
          <w:rPr>
            <w:vertAlign w:val="superscript"/>
          </w:rPr>
          <w:t>th</w:t>
        </w:r>
        <w:r>
          <w:t xml:space="preserve"> percentiles, whisker tips indicate 5</w:t>
        </w:r>
        <w:r>
          <w:rPr>
            <w:vertAlign w:val="superscript"/>
          </w:rPr>
          <w:t>th</w:t>
        </w:r>
        <w:r>
          <w:t xml:space="preserve"> and 95</w:t>
        </w:r>
        <w:r>
          <w:rPr>
            <w:vertAlign w:val="superscript"/>
          </w:rPr>
          <w:t>th</w:t>
        </w:r>
        <w:r>
          <w:t xml:space="preserve"> percentiles, and dots indicate outliers beyond the 95</w:t>
        </w:r>
        <w:r>
          <w:rPr>
            <w:vertAlign w:val="superscript"/>
          </w:rPr>
          <w:t>th</w:t>
        </w:r>
        <w:r>
          <w:t xml:space="preserve"> percentile. These shifts in realized climate distributions are produced by the joint effects of historical climate change and land-use change.</w:t>
        </w:r>
      </w:ins>
    </w:p>
    <w:p w:rsidR="00422D93" w:rsidRDefault="00422D93" w:rsidP="00BC0B90">
      <w:pPr>
        <w:pStyle w:val="Bibliography"/>
        <w:rPr>
          <w:ins w:id="1007" w:author="Jack W Williams" w:date="2016-11-27T09:35:00Z"/>
        </w:rPr>
      </w:pPr>
    </w:p>
    <w:p w:rsidR="00BC0B90" w:rsidRDefault="00BC0B90" w:rsidP="00BC0B90">
      <w:pPr>
        <w:pStyle w:val="Figure"/>
        <w:rPr>
          <w:ins w:id="1008" w:author="Jack W Williams" w:date="2016-11-27T09:35:00Z"/>
        </w:rPr>
      </w:pPr>
      <w:ins w:id="1009" w:author="Jack W Williams" w:date="2016-11-27T09:35:00Z">
        <w:r>
          <w:rPr>
            <w:noProof/>
          </w:rPr>
          <w:drawing>
            <wp:inline distT="0" distB="0" distL="0" distR="0" wp14:anchorId="2CF2AB46" wp14:editId="74A16E19">
              <wp:extent cx="3810000" cy="25400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figures/hellingerplot.tiff"/>
                      <pic:cNvPicPr>
                        <a:picLocks noChangeAspect="1" noChangeArrowheads="1"/>
                      </pic:cNvPicPr>
                    </pic:nvPicPr>
                    <pic:blipFill>
                      <a:blip r:embed="rId19"/>
                      <a:stretch>
                        <a:fillRect/>
                      </a:stretch>
                    </pic:blipFill>
                    <pic:spPr bwMode="auto">
                      <a:xfrm>
                        <a:off x="0" y="0"/>
                        <a:ext cx="3810000" cy="2540000"/>
                      </a:xfrm>
                      <a:prstGeom prst="rect">
                        <a:avLst/>
                      </a:prstGeom>
                      <a:noFill/>
                      <a:ln w="9525">
                        <a:noFill/>
                        <a:headEnd/>
                        <a:tailEnd/>
                      </a:ln>
                    </pic:spPr>
                  </pic:pic>
                </a:graphicData>
              </a:graphic>
            </wp:inline>
          </w:drawing>
        </w:r>
      </w:ins>
    </w:p>
    <w:p w:rsidR="00BC0B90" w:rsidRDefault="004B493D" w:rsidP="00BC0B90">
      <w:pPr>
        <w:pStyle w:val="FirstParagraph"/>
        <w:rPr>
          <w:ins w:id="1010" w:author="Jack W Williams" w:date="2016-11-27T09:35:00Z"/>
        </w:rPr>
      </w:pPr>
      <w:commentRangeStart w:id="1011"/>
      <w:ins w:id="1012" w:author="Jack W Williams" w:date="2016-11-27T09:35:00Z">
        <w:r>
          <w:t xml:space="preserve">Figure </w:t>
        </w:r>
      </w:ins>
      <w:ins w:id="1013" w:author="Jack W Williams" w:date="2016-11-27T09:50:00Z">
        <w:r>
          <w:t>5</w:t>
        </w:r>
        <w:commentRangeEnd w:id="1011"/>
        <w:r>
          <w:rPr>
            <w:rStyle w:val="CommentReference"/>
          </w:rPr>
          <w:commentReference w:id="1011"/>
        </w:r>
      </w:ins>
      <w:ins w:id="1014" w:author="Jack W Williams" w:date="2016-11-27T09:35:00Z">
        <w:r w:rsidR="00BC0B90">
          <w:t>: The total shift in climatic distribution over the last 100 to 150 years for each tree genus (</w:t>
        </w:r>
        <m:oMath>
          <m:sSub>
            <m:sSubPr>
              <m:ctrlPr>
                <w:rPr>
                  <w:rFonts w:ascii="Cambria Math" w:hAnsi="Cambria Math"/>
                </w:rPr>
              </m:ctrlPr>
            </m:sSubPr>
            <m:e>
              <m:r>
                <w:rPr>
                  <w:rFonts w:ascii="Cambria Math" w:hAnsi="Cambria Math"/>
                </w:rPr>
                <m:t>d</m:t>
              </m:r>
            </m:e>
            <m:sub>
              <m:r>
                <w:rPr>
                  <w:rFonts w:ascii="Cambria Math" w:hAnsi="Cambria Math"/>
                </w:rPr>
                <m:t>tot</m:t>
              </m:r>
            </m:sub>
          </m:sSub>
        </m:oMath>
        <w:r w:rsidR="00BC0B90">
          <w:t>) plotted against the amount of shift caused by historical climate change vs. changes in tree distributions (</w:t>
        </w:r>
        <m:oMath>
          <m:sSub>
            <m:sSubPr>
              <m:ctrlPr>
                <w:rPr>
                  <w:rFonts w:ascii="Cambria Math" w:hAnsi="Cambria Math"/>
                </w:rPr>
              </m:ctrlPr>
            </m:sSubPr>
            <m:e>
              <m:r>
                <w:rPr>
                  <w:rFonts w:ascii="Cambria Math" w:hAnsi="Cambria Math"/>
                </w:rPr>
                <m:t>d</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v</m:t>
              </m:r>
            </m:sub>
          </m:sSub>
        </m:oMath>
        <w:r w:rsidR="00BC0B90">
          <w:t>), the latter mainly due to historical land-use</w:t>
        </w:r>
      </w:ins>
      <w:ins w:id="1015" w:author="Jack W Williams" w:date="2016-11-27T13:20:00Z">
        <w:r w:rsidR="00966F85">
          <w:t xml:space="preserve"> and, for </w:t>
        </w:r>
        <w:r w:rsidR="00966F85" w:rsidRPr="00966F85">
          <w:rPr>
            <w:i/>
            <w:rPrChange w:id="1016" w:author="Jack W Williams" w:date="2016-11-27T13:21:00Z">
              <w:rPr/>
            </w:rPrChange>
          </w:rPr>
          <w:t>Ulmus</w:t>
        </w:r>
        <w:r w:rsidR="00966F85">
          <w:t>, pathogen outbreaks</w:t>
        </w:r>
      </w:ins>
      <w:ins w:id="1017" w:author="Jack W Williams" w:date="2016-11-27T09:35:00Z">
        <w:r w:rsidR="00BC0B90">
          <w:t xml:space="preserve">. Results are plotted separately for each of the four climate variables considered here. Shifts in distributions are calculated as the Hellinger distance between tree-climate distributions for different combinations of pre-settlement and modern vegetation and climate (Fig. 2). For </w:t>
        </w:r>
        <m:oMath>
          <m:sSub>
            <m:sSubPr>
              <m:ctrlPr>
                <w:rPr>
                  <w:rFonts w:ascii="Cambria Math" w:hAnsi="Cambria Math"/>
                </w:rPr>
              </m:ctrlPr>
            </m:sSubPr>
            <m:e>
              <m:r>
                <w:rPr>
                  <w:rFonts w:ascii="Cambria Math" w:hAnsi="Cambria Math"/>
                </w:rPr>
                <m:t>d</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v</m:t>
              </m:r>
            </m:sub>
          </m:sSub>
        </m:oMath>
        <w:r w:rsidR="00BC0B90">
          <w:t xml:space="preserve"> (Y-axis), negative values indicate a stronger influence of historical land-use on shifting climate distributions, while positive values indicate a stronger influence of historical climate change on shifting distributions.</w:t>
        </w:r>
      </w:ins>
    </w:p>
    <w:p w:rsidR="00BC0B90" w:rsidRDefault="00BC0B90" w:rsidP="00BC0B90">
      <w:pPr>
        <w:pStyle w:val="Bibliography"/>
      </w:pPr>
    </w:p>
    <w:sectPr w:rsidR="00BC0B90">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Jack W Williams" w:date="2016-11-27T14:40:00Z" w:initials="JWW">
    <w:p w:rsidR="00E93E04" w:rsidRDefault="00E93E04">
      <w:pPr>
        <w:pStyle w:val="CommentText"/>
      </w:pPr>
      <w:r>
        <w:rPr>
          <w:rStyle w:val="CommentReference"/>
        </w:rPr>
        <w:annotationRef/>
      </w:r>
      <w:r>
        <w:t>Per ELE guidelines, have moved all figures to block at end of ms.  To make it easier to read, I accepted changes after deleting the in-text placement of the figure.</w:t>
      </w:r>
    </w:p>
  </w:comment>
  <w:comment w:id="2" w:author="Jack W Williams" w:date="2016-11-27T14:40:00Z" w:initials="JWW">
    <w:p w:rsidR="00E93E04" w:rsidRDefault="00E93E04">
      <w:pPr>
        <w:pStyle w:val="CommentText"/>
      </w:pPr>
      <w:r>
        <w:rPr>
          <w:rStyle w:val="CommentReference"/>
        </w:rPr>
        <w:annotationRef/>
      </w:r>
      <w:r>
        <w:t>Formatting comments.</w:t>
      </w:r>
    </w:p>
    <w:p w:rsidR="00E93E04" w:rsidRDefault="00E93E04">
      <w:pPr>
        <w:pStyle w:val="CommentText"/>
      </w:pPr>
    </w:p>
    <w:p w:rsidR="00E93E04" w:rsidRDefault="00E93E04">
      <w:pPr>
        <w:pStyle w:val="CommentText"/>
      </w:pPr>
      <w:r>
        <w:t>For final submitted DOCX version, be sure to:</w:t>
      </w:r>
    </w:p>
    <w:p w:rsidR="00E93E04" w:rsidRDefault="00E93E04">
      <w:pPr>
        <w:pStyle w:val="CommentText"/>
      </w:pPr>
    </w:p>
    <w:p w:rsidR="00E93E04" w:rsidRDefault="00E93E04">
      <w:pPr>
        <w:pStyle w:val="CommentText"/>
      </w:pPr>
      <w:r>
        <w:t>-Insert line numbering</w:t>
      </w:r>
    </w:p>
  </w:comment>
  <w:comment w:id="11" w:author="Jack W Williams" w:date="2016-11-27T14:40:00Z" w:initials="JWW">
    <w:p w:rsidR="00E93E04" w:rsidRDefault="00E93E04">
      <w:pPr>
        <w:pStyle w:val="CommentText"/>
      </w:pPr>
      <w:r>
        <w:rPr>
          <w:rStyle w:val="CommentReference"/>
        </w:rPr>
        <w:annotationRef/>
      </w:r>
      <w:r>
        <w:t>XX JACK – THINK ABOUT THIS AND CHECK</w:t>
      </w:r>
    </w:p>
  </w:comment>
  <w:comment w:id="13" w:author="Jack W Williams" w:date="2016-11-27T14:40:00Z" w:initials="JWW">
    <w:p w:rsidR="00E93E04" w:rsidRDefault="00E93E04">
      <w:pPr>
        <w:pStyle w:val="CommentText"/>
      </w:pPr>
      <w:r>
        <w:rPr>
          <w:rStyle w:val="CommentReference"/>
        </w:rPr>
        <w:annotationRef/>
      </w:r>
      <w:r>
        <w:t>Word Count: 5650 (Intro through Acknowledgments</w:t>
      </w:r>
    </w:p>
  </w:comment>
  <w:comment w:id="26" w:author="Jack W Williams" w:date="2016-11-27T14:40:00Z" w:initials="JWW">
    <w:p w:rsidR="00E93E04" w:rsidRDefault="00E93E04">
      <w:pPr>
        <w:pStyle w:val="CommentText"/>
      </w:pPr>
      <w:r>
        <w:rPr>
          <w:rStyle w:val="CommentReference"/>
        </w:rPr>
        <w:annotationRef/>
      </w:r>
      <w:r>
        <w:t>not sure about the large spatial component – we do have good large-scale data from remote sensing, eddy flux towers, etc.</w:t>
      </w:r>
    </w:p>
  </w:comment>
  <w:comment w:id="40" w:author="Jack W Williams" w:date="2016-11-27T14:40:00Z" w:initials="JWW">
    <w:p w:rsidR="00E93E04" w:rsidRDefault="00E93E04">
      <w:pPr>
        <w:pStyle w:val="CommentText"/>
      </w:pPr>
      <w:r>
        <w:rPr>
          <w:rStyle w:val="CommentReference"/>
        </w:rPr>
        <w:annotationRef/>
      </w:r>
      <w:r>
        <w:t>Here and elsewhere – have updated to ‘in press’ but check with PLoS on status.  Would be nice to insert actual citation.</w:t>
      </w:r>
    </w:p>
  </w:comment>
  <w:comment w:id="46" w:author="Jack W Williams" w:date="2016-11-27T14:40:00Z" w:initials="JWW">
    <w:p w:rsidR="00E93E04" w:rsidRDefault="00E93E04">
      <w:pPr>
        <w:pStyle w:val="CommentText"/>
      </w:pPr>
      <w:r>
        <w:rPr>
          <w:rStyle w:val="CommentReference"/>
        </w:rPr>
        <w:annotationRef/>
      </w:r>
      <w:r>
        <w:t>fix citation as needed in bibtex</w:t>
      </w:r>
    </w:p>
  </w:comment>
  <w:comment w:id="65" w:author="Jack W Williams" w:date="2016-11-27T14:40:00Z" w:initials="JWW">
    <w:p w:rsidR="00E93E04" w:rsidRDefault="00E93E04" w:rsidP="00FE00D2">
      <w:pPr>
        <w:autoSpaceDE w:val="0"/>
        <w:autoSpaceDN w:val="0"/>
        <w:adjustRightInd w:val="0"/>
        <w:spacing w:after="0"/>
        <w:ind w:left="720" w:hanging="720"/>
        <w:rPr>
          <w:rFonts w:ascii="Segoe UI" w:hAnsi="Segoe UI" w:cs="Segoe UI"/>
          <w:sz w:val="18"/>
          <w:szCs w:val="18"/>
        </w:rPr>
      </w:pPr>
      <w:r>
        <w:rPr>
          <w:rStyle w:val="CommentReference"/>
        </w:rPr>
        <w:annotationRef/>
      </w:r>
      <w:r>
        <w:rPr>
          <w:rFonts w:ascii="Segoe UI" w:hAnsi="Segoe UI" w:cs="Segoe UI"/>
          <w:sz w:val="18"/>
          <w:szCs w:val="18"/>
        </w:rPr>
        <w:t>A couple of additional pathogen references:</w:t>
      </w:r>
    </w:p>
    <w:p w:rsidR="00E93E04" w:rsidRDefault="00E93E04" w:rsidP="00FE00D2">
      <w:pPr>
        <w:autoSpaceDE w:val="0"/>
        <w:autoSpaceDN w:val="0"/>
        <w:adjustRightInd w:val="0"/>
        <w:spacing w:after="0"/>
        <w:ind w:left="720" w:hanging="720"/>
        <w:rPr>
          <w:rFonts w:ascii="Segoe UI" w:hAnsi="Segoe UI" w:cs="Segoe UI"/>
          <w:sz w:val="18"/>
          <w:szCs w:val="18"/>
        </w:rPr>
      </w:pPr>
    </w:p>
    <w:p w:rsidR="00E93E04" w:rsidRDefault="00E93E04" w:rsidP="00FE00D2">
      <w:pPr>
        <w:autoSpaceDE w:val="0"/>
        <w:autoSpaceDN w:val="0"/>
        <w:adjustRightInd w:val="0"/>
        <w:spacing w:after="0"/>
        <w:ind w:left="720" w:hanging="720"/>
        <w:rPr>
          <w:rFonts w:ascii="Segoe UI" w:hAnsi="Segoe UI" w:cs="Segoe UI"/>
          <w:sz w:val="18"/>
          <w:szCs w:val="18"/>
        </w:rPr>
      </w:pPr>
      <w:r>
        <w:rPr>
          <w:rFonts w:ascii="Segoe UI" w:hAnsi="Segoe UI" w:cs="Segoe UI"/>
          <w:sz w:val="18"/>
          <w:szCs w:val="18"/>
        </w:rPr>
        <w:t xml:space="preserve">Castello, J. D., D. J. Leopold, and P. J. Smallidge. 1995. Pathogens, patterns, and processes in forest ecosystems. Bioscience </w:t>
      </w:r>
      <w:r>
        <w:rPr>
          <w:rFonts w:ascii="Segoe UI" w:hAnsi="Segoe UI" w:cs="Segoe UI"/>
          <w:b/>
          <w:bCs/>
          <w:sz w:val="18"/>
          <w:szCs w:val="18"/>
        </w:rPr>
        <w:t>45</w:t>
      </w:r>
      <w:r>
        <w:rPr>
          <w:rFonts w:ascii="Segoe UI" w:hAnsi="Segoe UI" w:cs="Segoe UI"/>
          <w:sz w:val="18"/>
          <w:szCs w:val="18"/>
        </w:rPr>
        <w:t>:16-24.</w:t>
      </w:r>
    </w:p>
    <w:p w:rsidR="00E93E04" w:rsidRDefault="00E93E04" w:rsidP="00FE00D2">
      <w:pPr>
        <w:autoSpaceDE w:val="0"/>
        <w:autoSpaceDN w:val="0"/>
        <w:adjustRightInd w:val="0"/>
        <w:spacing w:after="0"/>
        <w:ind w:left="720" w:hanging="720"/>
        <w:rPr>
          <w:rFonts w:ascii="Segoe UI" w:hAnsi="Segoe UI" w:cs="Segoe UI"/>
          <w:sz w:val="18"/>
          <w:szCs w:val="18"/>
        </w:rPr>
      </w:pPr>
    </w:p>
    <w:p w:rsidR="00E93E04" w:rsidRDefault="00E93E04" w:rsidP="00FE00D2">
      <w:pPr>
        <w:autoSpaceDE w:val="0"/>
        <w:autoSpaceDN w:val="0"/>
        <w:adjustRightInd w:val="0"/>
        <w:spacing w:after="0"/>
        <w:ind w:left="720" w:hanging="720"/>
        <w:rPr>
          <w:rFonts w:ascii="Segoe UI" w:hAnsi="Segoe UI" w:cs="Segoe UI"/>
          <w:sz w:val="18"/>
          <w:szCs w:val="18"/>
        </w:rPr>
      </w:pPr>
      <w:r>
        <w:rPr>
          <w:rFonts w:ascii="Segoe UI" w:hAnsi="Segoe UI" w:cs="Segoe UI"/>
          <w:sz w:val="18"/>
          <w:szCs w:val="18"/>
        </w:rPr>
        <w:t xml:space="preserve">Schlarbaum, S. E., F. Hebard, P. C. Spaine, and J. C. Kamalay. 1997. Three American tragedies:  chestnut blight, butternut canker, and Dutch elm disease. Pages 45-54 </w:t>
      </w:r>
      <w:r>
        <w:rPr>
          <w:rFonts w:ascii="Segoe UI" w:hAnsi="Segoe UI" w:cs="Segoe UI"/>
          <w:i/>
          <w:iCs/>
          <w:sz w:val="18"/>
          <w:szCs w:val="18"/>
        </w:rPr>
        <w:t>in</w:t>
      </w:r>
      <w:r>
        <w:rPr>
          <w:rFonts w:ascii="Segoe UI" w:hAnsi="Segoe UI" w:cs="Segoe UI"/>
          <w:sz w:val="18"/>
          <w:szCs w:val="18"/>
        </w:rPr>
        <w:t xml:space="preserve"> K. O. Britton, editor. Proceedings, Exotic Pests of Eastern Forests; 1997 April 8-10; Nashville, TN. Tennessee Exotic Pest Plant Council.</w:t>
      </w:r>
    </w:p>
    <w:p w:rsidR="00E93E04" w:rsidRDefault="00E93E04">
      <w:pPr>
        <w:pStyle w:val="CommentText"/>
      </w:pPr>
    </w:p>
  </w:comment>
  <w:comment w:id="132" w:author="Jack W Williams" w:date="2016-11-27T14:40:00Z" w:initials="JWW">
    <w:p w:rsidR="00E93E04" w:rsidRDefault="00E93E04">
      <w:pPr>
        <w:pStyle w:val="CommentText"/>
      </w:pPr>
      <w:r>
        <w:rPr>
          <w:rStyle w:val="CommentReference"/>
        </w:rPr>
        <w:annotationRef/>
      </w:r>
      <w:r>
        <w:t>have we specifically analyzed for and confirmed this effect?</w:t>
      </w:r>
    </w:p>
  </w:comment>
  <w:comment w:id="140" w:author="Jack W Williams" w:date="2016-11-27T14:40:00Z" w:initials="JWW">
    <w:p w:rsidR="00E93E04" w:rsidRDefault="00E93E04">
      <w:pPr>
        <w:pStyle w:val="CommentText"/>
      </w:pPr>
      <w:r>
        <w:rPr>
          <w:rStyle w:val="CommentReference"/>
        </w:rPr>
        <w:annotationRef/>
      </w:r>
      <w:r>
        <w:t>deleted – heterogeneity is important in general, but seems like a side issue for this paper.</w:t>
      </w:r>
    </w:p>
  </w:comment>
  <w:comment w:id="210" w:author="Jack W Williams" w:date="2016-11-27T14:40:00Z" w:initials="JWW">
    <w:p w:rsidR="00E93E04" w:rsidRDefault="00E93E04">
      <w:pPr>
        <w:pStyle w:val="CommentText"/>
      </w:pPr>
      <w:r>
        <w:rPr>
          <w:rStyle w:val="CommentReference"/>
        </w:rPr>
        <w:annotationRef/>
      </w:r>
      <w:r>
        <w:t>fill in</w:t>
      </w:r>
    </w:p>
  </w:comment>
  <w:comment w:id="217" w:author="Jack W Williams" w:date="2016-11-27T14:40:00Z" w:initials="JWW">
    <w:p w:rsidR="00E93E04" w:rsidRDefault="00E93E04">
      <w:pPr>
        <w:pStyle w:val="CommentText"/>
      </w:pPr>
      <w:r>
        <w:rPr>
          <w:rStyle w:val="CommentReference"/>
        </w:rPr>
        <w:annotationRef/>
      </w:r>
      <w:r>
        <w:t>fill in</w:t>
      </w:r>
    </w:p>
  </w:comment>
  <w:comment w:id="222" w:author="Jack W Williams" w:date="2016-11-27T14:40:00Z" w:initials="JWW">
    <w:p w:rsidR="00E93E04" w:rsidRDefault="00E93E04">
      <w:pPr>
        <w:pStyle w:val="CommentText"/>
      </w:pPr>
      <w:r>
        <w:rPr>
          <w:rStyle w:val="CommentReference"/>
        </w:rPr>
        <w:annotationRef/>
      </w:r>
      <w:r>
        <w:t>IMPORTANT:  This analysis needs to be done.</w:t>
      </w:r>
    </w:p>
  </w:comment>
  <w:comment w:id="238" w:author="Jack W Williams" w:date="2016-11-27T14:40:00Z" w:initials="JWW">
    <w:p w:rsidR="00E93E04" w:rsidRDefault="00E93E04">
      <w:pPr>
        <w:pStyle w:val="CommentText"/>
      </w:pPr>
      <w:r>
        <w:rPr>
          <w:rStyle w:val="CommentReference"/>
        </w:rPr>
        <w:annotationRef/>
      </w:r>
      <w:r>
        <w:t>fix citation</w:t>
      </w:r>
    </w:p>
  </w:comment>
  <w:comment w:id="254" w:author="Jack W Williams" w:date="2016-11-27T14:40:00Z" w:initials="JWW">
    <w:p w:rsidR="00E93E04" w:rsidRDefault="00E93E04">
      <w:pPr>
        <w:pStyle w:val="CommentText"/>
      </w:pPr>
      <w:r>
        <w:rPr>
          <w:rStyle w:val="CommentReference"/>
        </w:rPr>
        <w:annotationRef/>
      </w:r>
      <w:r>
        <w:t>update citation</w:t>
      </w:r>
    </w:p>
  </w:comment>
  <w:comment w:id="255" w:author="Jack W Williams" w:date="2016-11-27T14:40:00Z" w:initials="JWW">
    <w:p w:rsidR="00E93E04" w:rsidRDefault="00E93E04">
      <w:pPr>
        <w:pStyle w:val="CommentText"/>
      </w:pPr>
      <w:r>
        <w:rPr>
          <w:rStyle w:val="CommentReference"/>
        </w:rPr>
        <w:annotationRef/>
      </w:r>
      <w:r>
        <w:t xml:space="preserve">Not really a relevant caveat, given that we don’t use PET here.  </w:t>
      </w:r>
    </w:p>
  </w:comment>
  <w:comment w:id="252" w:author="Jack W Williams" w:date="2016-11-27T14:40:00Z" w:initials="JWW">
    <w:p w:rsidR="00E93E04" w:rsidRDefault="00E93E04">
      <w:pPr>
        <w:pStyle w:val="CommentText"/>
      </w:pPr>
      <w:r>
        <w:rPr>
          <w:rStyle w:val="CommentReference"/>
        </w:rPr>
        <w:annotationRef/>
      </w:r>
      <w:r>
        <w:t>I’ve moved this down to next paragraph, where we talk about duration.</w:t>
      </w:r>
    </w:p>
  </w:comment>
  <w:comment w:id="275" w:author="Jack W Williams" w:date="2016-11-27T14:40:00Z" w:initials="JWW">
    <w:p w:rsidR="00E93E04" w:rsidRDefault="00E93E04">
      <w:pPr>
        <w:pStyle w:val="CommentText"/>
      </w:pPr>
      <w:r>
        <w:rPr>
          <w:rStyle w:val="CommentReference"/>
        </w:rPr>
        <w:annotationRef/>
      </w:r>
      <w:r>
        <w:t>This is really results so moved/merged below.</w:t>
      </w:r>
    </w:p>
  </w:comment>
  <w:comment w:id="298" w:author="Jack W Williams" w:date="2016-11-27T14:40:00Z" w:initials="JWW">
    <w:p w:rsidR="00E93E04" w:rsidRDefault="00E93E04">
      <w:pPr>
        <w:pStyle w:val="CommentText"/>
      </w:pPr>
      <w:r>
        <w:rPr>
          <w:rStyle w:val="CommentReference"/>
        </w:rPr>
        <w:annotationRef/>
      </w:r>
      <w:r>
        <w:t>This is based on my memory of our conversations… you should fact-check and insert appropriate reference.</w:t>
      </w:r>
    </w:p>
  </w:comment>
  <w:comment w:id="302" w:author="Jack W Williams" w:date="2016-11-27T14:40:00Z" w:initials="JWW">
    <w:p w:rsidR="00E93E04" w:rsidRDefault="00E93E04">
      <w:pPr>
        <w:pStyle w:val="CommentText"/>
      </w:pPr>
      <w:r>
        <w:rPr>
          <w:rStyle w:val="CommentReference"/>
        </w:rPr>
        <w:annotationRef/>
      </w:r>
      <w:r>
        <w:t>Needs doing!</w:t>
      </w:r>
    </w:p>
  </w:comment>
  <w:comment w:id="347" w:author="Jack W Williams" w:date="2016-11-27T14:40:00Z" w:initials="JWW">
    <w:p w:rsidR="00E93E04" w:rsidRDefault="00E93E04">
      <w:pPr>
        <w:pStyle w:val="CommentText"/>
      </w:pPr>
      <w:r>
        <w:rPr>
          <w:rStyle w:val="CommentReference"/>
        </w:rPr>
        <w:annotationRef/>
      </w:r>
      <w:r>
        <w:t>INSERT OR DELETE:</w:t>
      </w:r>
    </w:p>
    <w:p w:rsidR="00E93E04" w:rsidRDefault="00E93E04">
      <w:pPr>
        <w:pStyle w:val="CommentText"/>
      </w:pPr>
      <w:r>
        <w:t>Baker et al. (1985) show long term increases in mean annual temperature at Ft. Snelling and other nearby records, while corrected estimates from Fort Leavenworth in Kansas (Burnette et al. 2010) show increasing temperatures in all seasons, with faster increases during winter (0.10</w:t>
      </w:r>
      <w:r>
        <w:rPr>
          <w:vertAlign w:val="superscript"/>
        </w:rPr>
        <w:t>o</w:t>
      </w:r>
      <w:r>
        <w:t>C decade</w:t>
      </w:r>
      <w:r>
        <w:rPr>
          <w:vertAlign w:val="superscript"/>
        </w:rPr>
        <w:t>-1</w:t>
      </w:r>
      <w:r>
        <w:t>) than during summer (0.07</w:t>
      </w:r>
      <w:r>
        <w:rPr>
          <w:vertAlign w:val="superscript"/>
        </w:rPr>
        <w:t>o</w:t>
      </w:r>
      <w:r>
        <w:t>C decade</w:t>
      </w:r>
      <w:r>
        <w:rPr>
          <w:vertAlign w:val="superscript"/>
        </w:rPr>
        <w:t>-1</w:t>
      </w:r>
      <w:r>
        <w:t>). This implies that historical estimates may be biased by +0.35</w:t>
      </w:r>
      <w:r>
        <w:rPr>
          <w:vertAlign w:val="superscript"/>
        </w:rPr>
        <w:t>o</w:t>
      </w:r>
      <w:r>
        <w:t xml:space="preserve">C for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by +0.5</w:t>
      </w:r>
      <w:r>
        <w:rPr>
          <w:vertAlign w:val="superscript"/>
        </w:rPr>
        <w:t>o</w:t>
      </w:r>
      <w:r>
        <w:t xml:space="preserve">C for </w:t>
      </w:r>
      <m:oMath>
        <m:sSub>
          <m:sSubPr>
            <m:ctrlPr>
              <w:rPr>
                <w:rFonts w:ascii="Cambria Math" w:hAnsi="Cambria Math"/>
              </w:rPr>
            </m:ctrlPr>
          </m:sSubPr>
          <m:e>
            <m:r>
              <w:rPr>
                <w:rFonts w:ascii="Cambria Math" w:hAnsi="Cambria Math"/>
              </w:rPr>
              <m:t>t</m:t>
            </m:r>
          </m:e>
          <m:sub>
            <m:r>
              <w:rPr>
                <w:rFonts w:ascii="Cambria Math" w:hAnsi="Cambria Math"/>
              </w:rPr>
              <m:t>min</m:t>
            </m:r>
          </m:sub>
        </m:sSub>
      </m:oMath>
      <w:r>
        <w:t xml:space="preserve"> and +0.15</w:t>
      </w:r>
      <w:r>
        <w:rPr>
          <w:vertAlign w:val="superscript"/>
        </w:rPr>
        <w:t>o</w:t>
      </w:r>
      <w:r>
        <w:t xml:space="preserve">C for </w:t>
      </w:r>
      <m:oMath>
        <m:sSub>
          <m:sSubPr>
            <m:ctrlPr>
              <w:rPr>
                <w:rFonts w:ascii="Cambria Math" w:hAnsi="Cambria Math"/>
              </w:rPr>
            </m:ctrlPr>
          </m:sSubPr>
          <m:e>
            <m:r>
              <w:rPr>
                <w:rFonts w:ascii="Cambria Math" w:hAnsi="Cambria Math"/>
              </w:rPr>
              <m:t>t</m:t>
            </m:r>
          </m:e>
          <m:sub>
            <m:r>
              <w:rPr>
                <w:rFonts w:ascii="Cambria Math" w:hAnsi="Cambria Math"/>
              </w:rPr>
              <m:t>diff</m:t>
            </m:r>
          </m:sub>
        </m:sSub>
      </m:oMath>
      <w:r>
        <w:t>.</w:t>
      </w:r>
    </w:p>
  </w:comment>
  <w:comment w:id="432" w:author="Jack W Williams" w:date="2016-11-27T14:40:00Z" w:initials="JWW">
    <w:p w:rsidR="00E93E04" w:rsidRDefault="00E93E04">
      <w:pPr>
        <w:pStyle w:val="CommentText"/>
      </w:pPr>
      <w:r>
        <w:rPr>
          <w:rStyle w:val="CommentReference"/>
        </w:rPr>
        <w:annotationRef/>
      </w:r>
      <w:r>
        <w:t>We only have room for one table in main ms – have moved this back to Supp Info and renumbered all table pointers.</w:t>
      </w:r>
    </w:p>
  </w:comment>
  <w:comment w:id="488" w:author="Jack W Williams" w:date="2016-11-27T14:40:00Z" w:initials="JWW">
    <w:p w:rsidR="00E93E04" w:rsidRDefault="00E93E04">
      <w:pPr>
        <w:pStyle w:val="CommentText"/>
      </w:pPr>
      <w:r>
        <w:rPr>
          <w:rStyle w:val="CommentReference"/>
        </w:rPr>
        <w:annotationRef/>
      </w:r>
      <w:r>
        <w:t>check me – but I’m pretty sure this is correct based on my count of Table 1.</w:t>
      </w:r>
    </w:p>
  </w:comment>
  <w:comment w:id="501" w:author="Jack W Williams" w:date="2016-11-27T14:40:00Z" w:initials="JWW">
    <w:p w:rsidR="00E93E04" w:rsidRDefault="00E93E04">
      <w:pPr>
        <w:pStyle w:val="CommentText"/>
      </w:pPr>
      <w:r>
        <w:rPr>
          <w:rStyle w:val="CommentReference"/>
        </w:rPr>
        <w:annotationRef/>
      </w:r>
      <w:r>
        <w:t>This is my assumption… needs to be checked against data.</w:t>
      </w:r>
    </w:p>
  </w:comment>
  <w:comment w:id="518" w:author="Jack W Williams" w:date="2016-11-27T14:40:00Z" w:initials="JWW">
    <w:p w:rsidR="00E93E04" w:rsidRDefault="00E93E04">
      <w:pPr>
        <w:pStyle w:val="CommentText"/>
      </w:pPr>
      <w:r>
        <w:rPr>
          <w:rStyle w:val="CommentReference"/>
        </w:rPr>
        <w:annotationRef/>
      </w:r>
      <w:r>
        <w:t>which pattern?  Clarify.</w:t>
      </w:r>
    </w:p>
  </w:comment>
  <w:comment w:id="519" w:author="Jack W Williams" w:date="2016-11-27T14:40:00Z" w:initials="JWW">
    <w:p w:rsidR="00E93E04" w:rsidRDefault="00E93E04">
      <w:pPr>
        <w:pStyle w:val="CommentText"/>
      </w:pPr>
      <w:r>
        <w:rPr>
          <w:rStyle w:val="CommentReference"/>
        </w:rPr>
        <w:annotationRef/>
      </w:r>
      <w:r>
        <w:t>Needs to be added to Supp Info.</w:t>
      </w:r>
    </w:p>
  </w:comment>
  <w:comment w:id="539" w:author="Jack W Williams" w:date="2016-11-27T14:40:00Z" w:initials="JWW">
    <w:p w:rsidR="00FE259C" w:rsidRDefault="00FE259C">
      <w:pPr>
        <w:pStyle w:val="CommentText"/>
      </w:pPr>
      <w:r>
        <w:rPr>
          <w:rStyle w:val="CommentReference"/>
        </w:rPr>
        <w:annotationRef/>
      </w:r>
      <w:r>
        <w:t xml:space="preserve">Created sub-sections, to separately treat a) key findings and b) potential limitations </w:t>
      </w:r>
    </w:p>
  </w:comment>
  <w:comment w:id="596" w:author="Jack W Williams" w:date="2016-11-27T14:40:00Z" w:initials="JWW">
    <w:p w:rsidR="00FE259C" w:rsidRDefault="00FE259C">
      <w:pPr>
        <w:pStyle w:val="CommentText"/>
      </w:pPr>
      <w:r>
        <w:rPr>
          <w:rStyle w:val="CommentReference"/>
        </w:rPr>
        <w:annotationRef/>
      </w:r>
      <w:r>
        <w:t>XX COME BACK TO THIS.</w:t>
      </w:r>
    </w:p>
  </w:comment>
  <w:comment w:id="600" w:author="Jack W Williams" w:date="2016-11-27T14:40:00Z" w:initials="JWW">
    <w:p w:rsidR="00FC77FC" w:rsidRDefault="00FC77FC">
      <w:pPr>
        <w:pStyle w:val="CommentText"/>
      </w:pPr>
      <w:r>
        <w:rPr>
          <w:rStyle w:val="CommentReference"/>
        </w:rPr>
        <w:annotationRef/>
      </w:r>
      <w:r>
        <w:t>good but cutting words to save sapce</w:t>
      </w:r>
    </w:p>
  </w:comment>
  <w:comment w:id="633" w:author="Jack W Williams" w:date="2016-11-27T14:40:00Z" w:initials="JWW">
    <w:p w:rsidR="00FC77FC" w:rsidRDefault="00FC77FC">
      <w:pPr>
        <w:pStyle w:val="CommentText"/>
      </w:pPr>
      <w:r>
        <w:rPr>
          <w:rStyle w:val="CommentReference"/>
        </w:rPr>
        <w:annotationRef/>
      </w:r>
      <w:r>
        <w:t>XX EDIT HERE</w:t>
      </w:r>
    </w:p>
  </w:comment>
  <w:comment w:id="636" w:author="Jack W Williams" w:date="2016-11-27T14:40:00Z" w:initials="JWW">
    <w:p w:rsidR="00FE259C" w:rsidRDefault="00FE259C" w:rsidP="00FE259C">
      <w:pPr>
        <w:pStyle w:val="CommentText"/>
      </w:pPr>
      <w:r>
        <w:rPr>
          <w:rStyle w:val="CommentReference"/>
        </w:rPr>
        <w:annotationRef/>
      </w:r>
      <w:r>
        <w:t>XX COME BACK TO THIS.</w:t>
      </w:r>
    </w:p>
  </w:comment>
  <w:comment w:id="661" w:author="Jack W Williams" w:date="2016-11-27T14:40:00Z" w:initials="JWW">
    <w:p w:rsidR="00E93E04" w:rsidRDefault="00E93E04">
      <w:pPr>
        <w:pStyle w:val="CommentText"/>
      </w:pPr>
      <w:r>
        <w:rPr>
          <w:rStyle w:val="CommentReference"/>
        </w:rPr>
        <w:annotationRef/>
      </w:r>
      <w:r>
        <w:t>76 references…</w:t>
      </w:r>
    </w:p>
  </w:comment>
  <w:comment w:id="662" w:author="Jack W Williams" w:date="2016-11-27T14:40:00Z" w:initials="JWW">
    <w:p w:rsidR="00E93E04" w:rsidRDefault="00E93E04">
      <w:pPr>
        <w:pStyle w:val="CommentText"/>
      </w:pPr>
      <w:r>
        <w:rPr>
          <w:rStyle w:val="CommentReference"/>
        </w:rPr>
        <w:annotationRef/>
      </w:r>
      <w:r>
        <w:t>correct capitalization?</w:t>
      </w:r>
    </w:p>
  </w:comment>
  <w:comment w:id="669" w:author="Jack W Williams" w:date="2016-11-27T14:40:00Z" w:initials="JWW">
    <w:p w:rsidR="00E93E04" w:rsidRDefault="00E93E04">
      <w:pPr>
        <w:pStyle w:val="CommentText"/>
      </w:pPr>
      <w:r>
        <w:rPr>
          <w:rStyle w:val="CommentReference"/>
        </w:rPr>
        <w:annotationRef/>
      </w:r>
      <w:r>
        <w:t>Here and elsewhere:  ELE format says:  show first six authors, then use ‘et al.’</w:t>
      </w:r>
    </w:p>
  </w:comment>
  <w:comment w:id="672" w:author="Jack W Williams" w:date="2016-11-27T14:40:00Z" w:initials="JWW">
    <w:p w:rsidR="00E93E04" w:rsidRDefault="00E93E04">
      <w:pPr>
        <w:pStyle w:val="CommentText"/>
      </w:pPr>
      <w:r>
        <w:rPr>
          <w:rStyle w:val="CommentReference"/>
        </w:rPr>
        <w:annotationRef/>
      </w:r>
      <w:r>
        <w:t>check status with PLoS…</w:t>
      </w:r>
    </w:p>
  </w:comment>
  <w:comment w:id="676" w:author="Jack W Williams" w:date="2016-11-27T14:40:00Z" w:initials="JWW">
    <w:p w:rsidR="00E93E04" w:rsidRDefault="00E93E04">
      <w:pPr>
        <w:pStyle w:val="CommentText"/>
      </w:pPr>
      <w:r>
        <w:rPr>
          <w:rStyle w:val="CommentReference"/>
        </w:rPr>
        <w:annotationRef/>
      </w:r>
      <w:r>
        <w:t>confirm capitalization in original paper title</w:t>
      </w:r>
    </w:p>
  </w:comment>
  <w:comment w:id="677" w:author="Jack W Williams" w:date="2016-11-27T14:40:00Z" w:initials="JWW">
    <w:p w:rsidR="00E93E04" w:rsidRDefault="00E93E04">
      <w:pPr>
        <w:pStyle w:val="CommentText"/>
      </w:pPr>
      <w:r>
        <w:rPr>
          <w:rStyle w:val="CommentReference"/>
        </w:rPr>
        <w:annotationRef/>
      </w:r>
      <w:r>
        <w:t>update citation</w:t>
      </w:r>
    </w:p>
  </w:comment>
  <w:comment w:id="688" w:author="Jack W Williams" w:date="2016-11-27T14:40:00Z" w:initials="JWW">
    <w:p w:rsidR="00E93E04" w:rsidRDefault="00E93E04">
      <w:pPr>
        <w:pStyle w:val="CommentText"/>
      </w:pPr>
      <w:r>
        <w:rPr>
          <w:rStyle w:val="CommentReference"/>
        </w:rPr>
        <w:annotationRef/>
      </w:r>
      <w:r>
        <w:t>incomplete reference?</w:t>
      </w:r>
    </w:p>
  </w:comment>
  <w:comment w:id="693" w:author="Jack W Williams" w:date="2016-11-27T14:40:00Z" w:initials="JWW">
    <w:p w:rsidR="00E93E04" w:rsidRDefault="00E93E04">
      <w:pPr>
        <w:pStyle w:val="CommentText"/>
      </w:pPr>
      <w:r>
        <w:rPr>
          <w:rStyle w:val="CommentReference"/>
        </w:rPr>
        <w:annotationRef/>
      </w:r>
      <w:r>
        <w:t>update reference?</w:t>
      </w:r>
    </w:p>
  </w:comment>
  <w:comment w:id="729" w:author="Jack W Williams" w:date="2016-11-27T14:40:00Z" w:initials="JWW">
    <w:p w:rsidR="00E93E04" w:rsidRDefault="00E93E04">
      <w:pPr>
        <w:pStyle w:val="CommentText"/>
      </w:pPr>
      <w:r>
        <w:rPr>
          <w:rStyle w:val="CommentReference"/>
        </w:rPr>
        <w:annotationRef/>
      </w:r>
      <w:r>
        <w:t>I reverted symbols in table from N/A to confounding (-) because I think there’s a good case to be made that these are really confounding.  For example, we find a regional warming of 3.3C in Tmin, but almost no signal in the CL analyses for Tmin.  This to me suggests a true confounding effect.</w:t>
      </w:r>
    </w:p>
  </w:comment>
  <w:comment w:id="736" w:author="Jack W Williams" w:date="2016-11-27T14:40:00Z" w:initials="JWW">
    <w:p w:rsidR="00E93E04" w:rsidRDefault="00E93E04">
      <w:pPr>
        <w:pStyle w:val="CommentText"/>
      </w:pPr>
      <w:r>
        <w:rPr>
          <w:rStyle w:val="CommentReference"/>
        </w:rPr>
        <w:annotationRef/>
      </w:r>
      <w:r>
        <w:t>Note renaming and reformatting of variable names to match usage in text.</w:t>
      </w:r>
    </w:p>
  </w:comment>
  <w:comment w:id="753" w:author="Jack W Williams" w:date="2016-11-27T14:40:00Z" w:initials="JWW">
    <w:p w:rsidR="00E93E04" w:rsidRDefault="00E93E04">
      <w:pPr>
        <w:pStyle w:val="CommentText"/>
      </w:pPr>
      <w:r>
        <w:rPr>
          <w:rStyle w:val="CommentReference"/>
        </w:rPr>
        <w:annotationRef/>
      </w:r>
      <w:r>
        <w:t>TO DO: Change all taxon names from common to scientific.</w:t>
      </w:r>
    </w:p>
  </w:comment>
  <w:comment w:id="1011" w:author="Jack W Williams" w:date="2016-11-27T14:40:00Z" w:initials="JWW">
    <w:p w:rsidR="00E93E04" w:rsidRDefault="00E93E04">
      <w:pPr>
        <w:pStyle w:val="CommentText"/>
      </w:pPr>
      <w:r>
        <w:rPr>
          <w:rStyle w:val="CommentReference"/>
        </w:rPr>
        <w:annotationRef/>
      </w:r>
      <w:r>
        <w:t>note correction from Figure 6 to Figure 5</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E4DA8" w:rsidRDefault="001E4DA8">
      <w:pPr>
        <w:spacing w:after="0"/>
      </w:pPr>
      <w:r>
        <w:separator/>
      </w:r>
    </w:p>
  </w:endnote>
  <w:endnote w:type="continuationSeparator" w:id="0">
    <w:p w:rsidR="001E4DA8" w:rsidRDefault="001E4DA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E4DA8" w:rsidRDefault="001E4DA8">
      <w:r>
        <w:separator/>
      </w:r>
    </w:p>
  </w:footnote>
  <w:footnote w:type="continuationSeparator" w:id="0">
    <w:p w:rsidR="001E4DA8" w:rsidRDefault="001E4DA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17F69BA"/>
    <w:multiLevelType w:val="multilevel"/>
    <w:tmpl w:val="E006FC6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1ED348C5"/>
    <w:multiLevelType w:val="multilevel"/>
    <w:tmpl w:val="50984B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234E01E7"/>
    <w:multiLevelType w:val="multilevel"/>
    <w:tmpl w:val="ECEC97B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nsid w:val="582A566A"/>
    <w:multiLevelType w:val="multilevel"/>
    <w:tmpl w:val="B4F8157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2"/>
  </w:num>
  <w:num w:numId="3">
    <w:abstractNumId w:val="1"/>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04756C"/>
    <w:rsid w:val="000C26A7"/>
    <w:rsid w:val="000E3E0A"/>
    <w:rsid w:val="001477AB"/>
    <w:rsid w:val="001E4DA8"/>
    <w:rsid w:val="002234C5"/>
    <w:rsid w:val="002E5327"/>
    <w:rsid w:val="00315C68"/>
    <w:rsid w:val="003701DA"/>
    <w:rsid w:val="00422D93"/>
    <w:rsid w:val="00463364"/>
    <w:rsid w:val="004B493D"/>
    <w:rsid w:val="004E29B3"/>
    <w:rsid w:val="0052254C"/>
    <w:rsid w:val="0055375A"/>
    <w:rsid w:val="00590D07"/>
    <w:rsid w:val="005A15EA"/>
    <w:rsid w:val="006F123C"/>
    <w:rsid w:val="00784D58"/>
    <w:rsid w:val="007D2D57"/>
    <w:rsid w:val="0086509B"/>
    <w:rsid w:val="00881B71"/>
    <w:rsid w:val="008D6863"/>
    <w:rsid w:val="008E38DA"/>
    <w:rsid w:val="00963D3B"/>
    <w:rsid w:val="00966F85"/>
    <w:rsid w:val="00B67D99"/>
    <w:rsid w:val="00B77394"/>
    <w:rsid w:val="00B86B75"/>
    <w:rsid w:val="00BC0B90"/>
    <w:rsid w:val="00BC48D5"/>
    <w:rsid w:val="00C1649B"/>
    <w:rsid w:val="00C36279"/>
    <w:rsid w:val="00CD6D33"/>
    <w:rsid w:val="00D96C7C"/>
    <w:rsid w:val="00DB1FE5"/>
    <w:rsid w:val="00DD534E"/>
    <w:rsid w:val="00E102DA"/>
    <w:rsid w:val="00E315A3"/>
    <w:rsid w:val="00E75CEC"/>
    <w:rsid w:val="00E93E04"/>
    <w:rsid w:val="00EA0FFC"/>
    <w:rsid w:val="00EA4BE3"/>
    <w:rsid w:val="00F41CFC"/>
    <w:rsid w:val="00F87F2A"/>
    <w:rsid w:val="00FC77FC"/>
    <w:rsid w:val="00FE00D2"/>
    <w:rsid w:val="00FE259C"/>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0" w:defQFormat="0" w:count="267">
    <w:lsdException w:name="Normal" w:semiHidden="0"/>
    <w:lsdException w:name="heading 1" w:semiHidden="0"/>
    <w:lsdException w:name="heading 2" w:semiHidden="0"/>
    <w:lsdException w:name="heading 3" w:semiHidden="0"/>
    <w:lsdException w:name="heading 4" w:semiHidden="0"/>
    <w:lsdException w:name="heading 5" w:semiHidden="0"/>
    <w:lsdException w:name="heading 6" w:semiHidden="0"/>
    <w:lsdException w:name="heading 7" w:semiHidden="0"/>
    <w:lsdException w:name="heading 8" w:semiHidden="0"/>
    <w:lsdException w:name="heading 9" w:semiHidden="0"/>
    <w:lsdException w:name="index 1" w:unhideWhenUsed="1"/>
    <w:lsdException w:name="index 2" w:semiHidden="0"/>
    <w:lsdException w:name="index 3" w:semiHidden="0"/>
    <w:lsdException w:name="index 4" w:semiHidden="0"/>
    <w:lsdException w:name="index 5" w:semiHidden="0"/>
    <w:lsdException w:name="index 6" w:semiHidden="0"/>
    <w:lsdException w:name="index 7" w:unhideWhenUsed="1"/>
    <w:lsdException w:name="index 8" w:unhideWhenUsed="1"/>
    <w:lsdException w:name="index 9" w:unhideWhenUsed="1"/>
    <w:lsdException w:name="toc 1" w:unhideWhenUsed="1"/>
    <w:lsdException w:name="toc 2" w:unhideWhenUsed="1"/>
    <w:lsdException w:name="toc 3"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unhideWhenUsed="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semiHidden="0"/>
    <w:lsdException w:name="List Number 3" w:unhideWhenUsed="1"/>
    <w:lsdException w:name="List Number 4" w:unhideWhenUsed="1"/>
    <w:lsdException w:name="List Number 5" w:semiHidden="0"/>
    <w:lsdException w:name="Title" w:semiHidden="0"/>
    <w:lsdException w:name="Closing" w:unhideWhenUsed="1"/>
    <w:lsdException w:name="Signature" w:unhideWhenUsed="1"/>
    <w:lsdException w:name="Default Paragraph Font"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semiHidden="0"/>
    <w:lsdException w:name="Block Text" w:semiHidden="0"/>
    <w:lsdException w:name="Hyperlink" w:semiHidden="0"/>
    <w:lsdException w:name="FollowedHyperlink" w:semiHidden="0"/>
    <w:lsdException w:name="Strong" w:semiHidden="0"/>
    <w:lsdException w:name="Emphasis" w:semiHidden="0"/>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lsdException w:name="Table Theme" w:unhideWhenUsed="1"/>
    <w:lsdException w:name="No Spacing" w:semiHidden="0"/>
    <w:lsdException w:name="Light Shading" w:semiHidden="0"/>
    <w:lsdException w:name="Light List" w:semiHidden="0"/>
    <w:lsdException w:name="Light Grid" w:semiHidden="0"/>
    <w:lsdException w:name="Medium Shading 1" w:semiHidden="0"/>
    <w:lsdException w:name="Medium Shading 2" w:semiHidden="0"/>
    <w:lsdException w:name="Medium List 1" w:semiHidden="0"/>
    <w:lsdException w:name="Medium List 2" w:semiHidden="0"/>
    <w:lsdException w:name="Medium Grid 1" w:semiHidden="0"/>
    <w:lsdException w:name="Medium Grid 2" w:semiHidden="0"/>
    <w:lsdException w:name="Medium Grid 3" w:semiHidden="0"/>
    <w:lsdException w:name="Dark List" w:semiHidden="0"/>
    <w:lsdException w:name="Colorful Shading" w:semiHidden="0"/>
    <w:lsdException w:name="Colorful List" w:semiHidden="0"/>
    <w:lsdException w:name="Colorful Grid" w:semiHidden="0"/>
    <w:lsdException w:name="Light Shading Accent 1" w:semiHidden="0"/>
    <w:lsdException w:name="Light List Accent 1" w:semiHidden="0"/>
    <w:lsdException w:name="Light Grid Accent 1" w:semiHidden="0"/>
    <w:lsdException w:name="Medium Shading 1 Accent 1" w:semiHidden="0"/>
    <w:lsdException w:name="Medium Shading 2 Accent 1" w:semiHidden="0"/>
    <w:lsdException w:name="Medium List 1 Accent 1" w:semiHidden="0"/>
    <w:lsdException w:name="List Paragraph" w:semiHidden="0"/>
    <w:lsdException w:name="Quote" w:semiHidden="0"/>
    <w:lsdException w:name="Intense Quote" w:semiHidden="0"/>
    <w:lsdException w:name="Medium List 2 Accent 1" w:semiHidden="0"/>
    <w:lsdException w:name="Medium Grid 1 Accent 1" w:semiHidden="0"/>
    <w:lsdException w:name="Medium Grid 2 Accent 1" w:semiHidden="0"/>
    <w:lsdException w:name="Medium Grid 3 Accent 1" w:semiHidden="0"/>
    <w:lsdException w:name="Dark List Accent 1" w:semiHidden="0"/>
    <w:lsdException w:name="Colorful Shading Accent 1" w:semiHidden="0"/>
    <w:lsdException w:name="Colorful List Accent 1" w:semiHidden="0"/>
    <w:lsdException w:name="Colorful Grid Accent 1" w:semiHidden="0"/>
    <w:lsdException w:name="Light Shading Accent 2" w:semiHidden="0"/>
    <w:lsdException w:name="Light List Accent 2" w:semiHidden="0"/>
    <w:lsdException w:name="Light Grid Accent 2" w:semiHidden="0"/>
    <w:lsdException w:name="Medium Shading 1 Accent 2" w:semiHidden="0"/>
    <w:lsdException w:name="Medium Shading 2 Accent 2" w:semiHidden="0"/>
    <w:lsdException w:name="Medium List 1 Accent 2" w:semiHidden="0"/>
    <w:lsdException w:name="Medium List 2 Accent 2" w:semiHidden="0"/>
    <w:lsdException w:name="Medium Grid 1 Accent 2" w:semiHidden="0"/>
    <w:lsdException w:name="Medium Grid 2 Accent 2" w:semiHidden="0"/>
    <w:lsdException w:name="Medium Grid 3 Accent 2" w:semiHidden="0"/>
    <w:lsdException w:name="Dark List Accent 2" w:semiHidden="0"/>
    <w:lsdException w:name="Colorful Shading Accent 2" w:semiHidden="0"/>
    <w:lsdException w:name="Colorful List Accent 2" w:semiHidden="0"/>
    <w:lsdException w:name="Colorful Grid Accent 2" w:semiHidden="0"/>
    <w:lsdException w:name="Light Shading Accent 3" w:semiHidden="0"/>
    <w:lsdException w:name="Light List Accent 3" w:semiHidden="0"/>
    <w:lsdException w:name="Light Grid Accent 3" w:semiHidden="0"/>
    <w:lsdException w:name="Medium Shading 1 Accent 3" w:semiHidden="0"/>
    <w:lsdException w:name="Medium Shading 2 Accent 3" w:semiHidden="0"/>
    <w:lsdException w:name="Medium List 1 Accent 3" w:semiHidden="0"/>
    <w:lsdException w:name="Medium List 2 Accent 3" w:semiHidden="0"/>
    <w:lsdException w:name="Medium Grid 1 Accent 3" w:semiHidden="0"/>
    <w:lsdException w:name="Medium Grid 2 Accent 3" w:semiHidden="0"/>
    <w:lsdException w:name="Medium Grid 3 Accent 3" w:semiHidden="0"/>
    <w:lsdException w:name="Dark List Accent 3" w:semiHidden="0"/>
    <w:lsdException w:name="Colorful Shading Accent 3" w:semiHidden="0"/>
    <w:lsdException w:name="Colorful List Accent 3" w:semiHidden="0"/>
    <w:lsdException w:name="Colorful Grid Accent 3" w:semiHidden="0"/>
    <w:lsdException w:name="Light Shading Accent 4" w:semiHidden="0"/>
    <w:lsdException w:name="Light List Accent 4" w:semiHidden="0"/>
    <w:lsdException w:name="Light Grid Accent 4" w:semiHidden="0"/>
    <w:lsdException w:name="Medium Shading 1 Accent 4" w:semiHidden="0"/>
    <w:lsdException w:name="Medium Shading 2 Accent 4" w:semiHidden="0"/>
    <w:lsdException w:name="Medium List 1 Accent 4" w:semiHidden="0"/>
    <w:lsdException w:name="Medium List 2 Accent 4" w:semiHidden="0"/>
    <w:lsdException w:name="Medium Grid 1 Accent 4" w:semiHidden="0"/>
    <w:lsdException w:name="Medium Grid 2 Accent 4" w:semiHidden="0"/>
    <w:lsdException w:name="Medium Grid 3 Accent 4" w:semiHidden="0"/>
    <w:lsdException w:name="Dark List Accent 4" w:semiHidden="0"/>
    <w:lsdException w:name="Colorful Shading Accent 4" w:semiHidden="0"/>
    <w:lsdException w:name="Colorful List Accent 4" w:semiHidden="0"/>
    <w:lsdException w:name="Colorful Grid Accent 4" w:semiHidden="0"/>
    <w:lsdException w:name="Light Shading Accent 5" w:semiHidden="0"/>
    <w:lsdException w:name="Light List Accent 5" w:semiHidden="0"/>
    <w:lsdException w:name="Light Grid Accent 5" w:semiHidden="0"/>
    <w:lsdException w:name="Medium Shading 1 Accent 5" w:semiHidden="0"/>
    <w:lsdException w:name="Medium Shading 2 Accent 5" w:semiHidden="0"/>
    <w:lsdException w:name="Medium List 1 Accent 5" w:semiHidden="0"/>
    <w:lsdException w:name="Medium List 2 Accent 5" w:semiHidden="0"/>
    <w:lsdException w:name="Medium Grid 1 Accent 5" w:semiHidden="0"/>
    <w:lsdException w:name="Medium Grid 2 Accent 5" w:semiHidden="0"/>
    <w:lsdException w:name="Medium Grid 3 Accent 5" w:semiHidden="0"/>
    <w:lsdException w:name="Dark List Accent 5" w:semiHidden="0"/>
    <w:lsdException w:name="Colorful Shading Accent 5" w:semiHidden="0"/>
    <w:lsdException w:name="Colorful List Accent 5" w:semiHidden="0"/>
    <w:lsdException w:name="Colorful Grid Accent 5" w:semiHidden="0"/>
    <w:lsdException w:name="Light Shading Accent 6" w:semiHidden="0"/>
    <w:lsdException w:name="Light List Accent 6" w:semiHidden="0"/>
    <w:lsdException w:name="Light Grid Accent 6" w:semiHidden="0"/>
    <w:lsdException w:name="Medium Shading 1 Accent 6" w:semiHidden="0"/>
    <w:lsdException w:name="Medium Shading 2 Accent 6" w:semiHidden="0"/>
    <w:lsdException w:name="Medium List 1 Accent 6" w:semiHidden="0"/>
    <w:lsdException w:name="Medium List 2 Accent 6" w:semiHidden="0"/>
    <w:lsdException w:name="Medium Grid 1 Accent 6" w:semiHidden="0"/>
    <w:lsdException w:name="Medium Grid 2 Accent 6" w:semiHidden="0"/>
    <w:lsdException w:name="Medium Grid 3 Accent 6" w:semiHidden="0"/>
    <w:lsdException w:name="Dark List Accent 6" w:semiHidden="0"/>
    <w:lsdException w:name="Colorful Shading Accent 6" w:semiHidden="0"/>
    <w:lsdException w:name="Colorful List Accent 6" w:semiHidden="0"/>
    <w:lsdException w:name="Colorful Grid Accent 6" w:semiHidden="0"/>
    <w:lsdException w:name="Subtle Emphasis" w:semiHidden="0"/>
    <w:lsdException w:name="Intense Emphasis" w:semiHidden="0"/>
    <w:lsdException w:name="Subtle Reference" w:semiHidden="0"/>
    <w:lsdException w:name="Intense Reference" w:semiHidden="0"/>
    <w:lsdException w:name="Book Title" w:semiHidden="0"/>
    <w:lsdException w:name="Bibliography" w:unhideWhenUsed="1"/>
    <w:lsdException w:name="TOC Heading" w:unhideWhenUsed="1"/>
  </w:latentStyles>
  <w:style w:type="paragraph" w:default="1" w:styleId="Normal">
    <w:name w:val="Normal"/>
    <w:qFormat/>
  </w:style>
  <w:style w:type="paragraph" w:styleId="Heading1">
    <w:name w:val="heading 1"/>
    <w:basedOn w:val="Normal"/>
    <w:next w:val="BodyText"/>
    <w:uiPriority w:val="9"/>
    <w:qFormat/>
    <w:rsid w:val="001971B1"/>
    <w:pPr>
      <w:keepNext/>
      <w:keepLines/>
      <w:spacing w:before="480" w:after="0"/>
      <w:outlineLvl w:val="0"/>
    </w:pPr>
    <w:rPr>
      <w:rFonts w:ascii="Times New Roman" w:eastAsiaTheme="majorEastAsia" w:hAnsi="Times New Roman" w:cstheme="majorBidi"/>
      <w:b/>
      <w:bCs/>
      <w:sz w:val="36"/>
      <w:szCs w:val="32"/>
    </w:rPr>
  </w:style>
  <w:style w:type="paragraph" w:styleId="Heading2">
    <w:name w:val="heading 2"/>
    <w:basedOn w:val="Normal"/>
    <w:next w:val="BodyText"/>
    <w:uiPriority w:val="9"/>
    <w:unhideWhenUsed/>
    <w:qFormat/>
    <w:rsid w:val="001971B1"/>
    <w:pPr>
      <w:keepNext/>
      <w:keepLines/>
      <w:spacing w:before="200" w:after="0"/>
      <w:outlineLvl w:val="1"/>
    </w:pPr>
    <w:rPr>
      <w:rFonts w:ascii="Times New Roman" w:eastAsiaTheme="majorEastAsia" w:hAnsi="Times New Roman" w:cstheme="majorBidi"/>
      <w:b/>
      <w:bCs/>
      <w:sz w:val="32"/>
      <w:szCs w:val="32"/>
    </w:rPr>
  </w:style>
  <w:style w:type="paragraph" w:styleId="Heading3">
    <w:name w:val="heading 3"/>
    <w:basedOn w:val="Normal"/>
    <w:next w:val="BodyText"/>
    <w:uiPriority w:val="9"/>
    <w:unhideWhenUsed/>
    <w:qFormat/>
    <w:rsid w:val="001971B1"/>
    <w:pPr>
      <w:keepNext/>
      <w:keepLines/>
      <w:spacing w:before="200" w:after="0"/>
      <w:outlineLvl w:val="2"/>
    </w:pPr>
    <w:rPr>
      <w:rFonts w:ascii="Times New Roman" w:eastAsiaTheme="majorEastAsia" w:hAnsi="Times New Roman" w:cstheme="majorBidi"/>
      <w:b/>
      <w:bCs/>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DE1DBA"/>
    <w:pPr>
      <w:keepNext/>
      <w:keepLines/>
      <w:spacing w:before="480" w:after="240"/>
      <w:jc w:val="center"/>
    </w:pPr>
    <w:rPr>
      <w:rFonts w:asciiTheme="majorHAnsi" w:eastAsiaTheme="majorEastAsia" w:hAnsiTheme="majorHAnsi"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422D93"/>
    <w:pPr>
      <w:spacing w:after="0"/>
    </w:pPr>
    <w:rPr>
      <w:rFonts w:ascii="Tahoma" w:hAnsi="Tahoma" w:cs="Tahoma"/>
      <w:sz w:val="16"/>
      <w:szCs w:val="16"/>
    </w:rPr>
  </w:style>
  <w:style w:type="character" w:customStyle="1" w:styleId="BalloonTextChar">
    <w:name w:val="Balloon Text Char"/>
    <w:basedOn w:val="DefaultParagraphFont"/>
    <w:link w:val="BalloonText"/>
    <w:semiHidden/>
    <w:rsid w:val="00422D93"/>
    <w:rPr>
      <w:rFonts w:ascii="Tahoma" w:hAnsi="Tahoma" w:cs="Tahoma"/>
      <w:sz w:val="16"/>
      <w:szCs w:val="16"/>
    </w:rPr>
  </w:style>
  <w:style w:type="character" w:styleId="CommentReference">
    <w:name w:val="annotation reference"/>
    <w:basedOn w:val="DefaultParagraphFont"/>
    <w:semiHidden/>
    <w:unhideWhenUsed/>
    <w:rsid w:val="00422D93"/>
    <w:rPr>
      <w:sz w:val="16"/>
      <w:szCs w:val="16"/>
    </w:rPr>
  </w:style>
  <w:style w:type="paragraph" w:styleId="CommentText">
    <w:name w:val="annotation text"/>
    <w:basedOn w:val="Normal"/>
    <w:link w:val="CommentTextChar"/>
    <w:semiHidden/>
    <w:unhideWhenUsed/>
    <w:rsid w:val="00422D93"/>
    <w:rPr>
      <w:sz w:val="20"/>
      <w:szCs w:val="20"/>
    </w:rPr>
  </w:style>
  <w:style w:type="character" w:customStyle="1" w:styleId="CommentTextChar">
    <w:name w:val="Comment Text Char"/>
    <w:basedOn w:val="DefaultParagraphFont"/>
    <w:link w:val="CommentText"/>
    <w:semiHidden/>
    <w:rsid w:val="00422D93"/>
    <w:rPr>
      <w:sz w:val="20"/>
      <w:szCs w:val="20"/>
    </w:rPr>
  </w:style>
  <w:style w:type="paragraph" w:styleId="CommentSubject">
    <w:name w:val="annotation subject"/>
    <w:basedOn w:val="CommentText"/>
    <w:next w:val="CommentText"/>
    <w:link w:val="CommentSubjectChar"/>
    <w:semiHidden/>
    <w:unhideWhenUsed/>
    <w:rsid w:val="00422D93"/>
    <w:rPr>
      <w:b/>
      <w:bCs/>
    </w:rPr>
  </w:style>
  <w:style w:type="character" w:customStyle="1" w:styleId="CommentSubjectChar">
    <w:name w:val="Comment Subject Char"/>
    <w:basedOn w:val="CommentTextChar"/>
    <w:link w:val="CommentSubject"/>
    <w:semiHidden/>
    <w:rsid w:val="00422D93"/>
    <w:rPr>
      <w:b/>
      <w:bCs/>
      <w:sz w:val="20"/>
      <w:szCs w:val="20"/>
    </w:rPr>
  </w:style>
  <w:style w:type="paragraph" w:styleId="Revision">
    <w:name w:val="Revision"/>
    <w:hidden/>
    <w:semiHidden/>
    <w:rsid w:val="00CD6D33"/>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paleonproject.org" TargetMode="External"/><Relationship Id="rId18" Type="http://schemas.openxmlformats.org/officeDocument/2006/relationships/image" Target="media/image4.tiff"/><Relationship Id="rId3" Type="http://schemas.microsoft.com/office/2007/relationships/stylesWithEffects" Target="stylesWithEffect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naturalearthdata.com" TargetMode="External"/><Relationship Id="rId17" Type="http://schemas.openxmlformats.org/officeDocument/2006/relationships/image" Target="media/image3.tiff"/><Relationship Id="rId2" Type="http://schemas.openxmlformats.org/officeDocument/2006/relationships/styles" Target="styles.xml"/><Relationship Id="rId16" Type="http://schemas.openxmlformats.org/officeDocument/2006/relationships/image" Target="media/image2.tiff"/><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github.com/PalEON-Project/Composition_Climate" TargetMode="External"/><Relationship Id="rId5" Type="http://schemas.openxmlformats.org/officeDocument/2006/relationships/webSettings" Target="webSettings.xml"/><Relationship Id="rId15" Type="http://schemas.openxmlformats.org/officeDocument/2006/relationships/image" Target="media/image1.png"/><Relationship Id="rId10" Type="http://schemas.openxmlformats.org/officeDocument/2006/relationships/hyperlink" Target="mailto:goring@wisc.edu" TargetMode="External"/><Relationship Id="rId19" Type="http://schemas.openxmlformats.org/officeDocument/2006/relationships/image" Target="media/image5.tiff"/><Relationship Id="rId4" Type="http://schemas.openxmlformats.org/officeDocument/2006/relationships/settings" Target="settings.xml"/><Relationship Id="rId9" Type="http://schemas.openxmlformats.org/officeDocument/2006/relationships/hyperlink" Target="http://github.com/SimonGoring/CompositionClimate" TargetMode="External"/><Relationship Id="rId14" Type="http://schemas.openxmlformats.org/officeDocument/2006/relationships/hyperlink" Target="http://naturalearth.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306</TotalTime>
  <Pages>24</Pages>
  <Words>10357</Words>
  <Characters>59036</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University of Wisconsin</Company>
  <LinksUpToDate>false</LinksUpToDate>
  <CharactersWithSpaces>69255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Jack W Williams</cp:lastModifiedBy>
  <cp:revision>11</cp:revision>
  <dcterms:created xsi:type="dcterms:W3CDTF">2016-11-27T07:53:00Z</dcterms:created>
  <dcterms:modified xsi:type="dcterms:W3CDTF">2016-11-27T20:40:00Z</dcterms:modified>
</cp:coreProperties>
</file>